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E1187" w14:textId="77777777" w:rsidR="007C3728" w:rsidRDefault="009B48FD" w:rsidP="007C3728">
      <w:pPr>
        <w:jc w:val="center"/>
        <w:rPr>
          <w:lang w:val="es-MX"/>
        </w:rPr>
      </w:pPr>
      <w:r>
        <w:rPr>
          <w:noProof/>
        </w:rPr>
        <w:drawing>
          <wp:anchor distT="0" distB="0" distL="114300" distR="114300" simplePos="0" relativeHeight="251658242" behindDoc="0" locked="0" layoutInCell="1" allowOverlap="1" wp14:anchorId="3B07A1CC" wp14:editId="2ED6D2D9">
            <wp:simplePos x="0" y="0"/>
            <wp:positionH relativeFrom="margin">
              <wp:posOffset>1169670</wp:posOffset>
            </wp:positionH>
            <wp:positionV relativeFrom="margin">
              <wp:posOffset>-574040</wp:posOffset>
            </wp:positionV>
            <wp:extent cx="3188335" cy="1209675"/>
            <wp:effectExtent l="0" t="0" r="0" b="0"/>
            <wp:wrapSquare wrapText="bothSides"/>
            <wp:docPr id="73833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419" name="Imagen 1" descr="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t="30801" b="31219"/>
                    <a:stretch>
                      <a:fillRect/>
                    </a:stretch>
                  </pic:blipFill>
                  <pic:spPr bwMode="auto">
                    <a:xfrm>
                      <a:off x="0" y="0"/>
                      <a:ext cx="3188335" cy="1209675"/>
                    </a:xfrm>
                    <a:prstGeom prst="rect">
                      <a:avLst/>
                    </a:prstGeom>
                    <a:noFill/>
                  </pic:spPr>
                </pic:pic>
              </a:graphicData>
            </a:graphic>
            <wp14:sizeRelH relativeFrom="page">
              <wp14:pctWidth>0</wp14:pctWidth>
            </wp14:sizeRelH>
            <wp14:sizeRelV relativeFrom="page">
              <wp14:pctHeight>0</wp14:pctHeight>
            </wp14:sizeRelV>
          </wp:anchor>
        </w:drawing>
      </w:r>
    </w:p>
    <w:p w14:paraId="40F334B2" w14:textId="77777777" w:rsidR="007C3728" w:rsidRDefault="007C3728" w:rsidP="007C3728">
      <w:pPr>
        <w:jc w:val="center"/>
        <w:rPr>
          <w:lang w:val="es-MX"/>
        </w:rPr>
      </w:pPr>
    </w:p>
    <w:p w14:paraId="4D396389" w14:textId="77777777" w:rsidR="007C3728" w:rsidRDefault="007C3728" w:rsidP="007C3728">
      <w:pPr>
        <w:jc w:val="center"/>
        <w:rPr>
          <w:lang w:val="es-MX"/>
        </w:rPr>
      </w:pPr>
    </w:p>
    <w:p w14:paraId="2DAC5490" w14:textId="77777777" w:rsidR="007C3728" w:rsidRDefault="007C3728" w:rsidP="007C3728">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FACULTAD DE INGENIERIA, ARQUITECTURA Y URBANISMO</w:t>
      </w:r>
    </w:p>
    <w:p w14:paraId="4734F154" w14:textId="77777777" w:rsidR="007C3728" w:rsidRDefault="007C3728" w:rsidP="007C3728">
      <w:pPr>
        <w:spacing w:line="240" w:lineRule="auto"/>
        <w:jc w:val="center"/>
        <w:rPr>
          <w:rFonts w:ascii="Times New Roman" w:hAnsi="Times New Roman" w:cs="Times New Roman"/>
          <w:b/>
          <w:bCs/>
          <w:sz w:val="36"/>
          <w:szCs w:val="36"/>
        </w:rPr>
      </w:pPr>
    </w:p>
    <w:p w14:paraId="551AF543" w14:textId="77777777" w:rsidR="007C3728" w:rsidRDefault="007C3728" w:rsidP="007C3728">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ESCUELA PROFESIONAL DE INGENIERÍA DE SISTEMAS</w:t>
      </w:r>
    </w:p>
    <w:p w14:paraId="063FEBB4" w14:textId="77777777" w:rsidR="007C3728" w:rsidRDefault="007C3728" w:rsidP="007C3728">
      <w:pPr>
        <w:spacing w:line="240" w:lineRule="auto"/>
        <w:jc w:val="center"/>
        <w:rPr>
          <w:rFonts w:ascii="Times New Roman" w:hAnsi="Times New Roman" w:cs="Times New Roman"/>
          <w:b/>
          <w:bCs/>
          <w:sz w:val="36"/>
          <w:szCs w:val="36"/>
        </w:rPr>
      </w:pPr>
    </w:p>
    <w:p w14:paraId="5D41FC21" w14:textId="77777777" w:rsidR="007C3728" w:rsidRDefault="007C3728" w:rsidP="007C3728">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TITULO DEL PROYECTO:</w:t>
      </w:r>
    </w:p>
    <w:p w14:paraId="4772707B" w14:textId="77777777" w:rsidR="007C3728" w:rsidRDefault="007C3728" w:rsidP="007C3728">
      <w:pPr>
        <w:spacing w:line="276" w:lineRule="auto"/>
        <w:jc w:val="center"/>
        <w:rPr>
          <w:rFonts w:ascii="Times New Roman" w:hAnsi="Times New Roman" w:cs="Times New Roman"/>
          <w:sz w:val="32"/>
          <w:szCs w:val="32"/>
          <w:lang w:val="es-MX"/>
        </w:rPr>
      </w:pPr>
      <w:r>
        <w:rPr>
          <w:rFonts w:ascii="Times New Roman" w:hAnsi="Times New Roman" w:cs="Times New Roman"/>
          <w:sz w:val="32"/>
          <w:szCs w:val="32"/>
          <w:lang w:val="es-MX"/>
        </w:rPr>
        <w:t>Informe de Auditoría de Tecnologías de Información para evaluar los sistemas de información en la empresa Importaciones RGZ EIRL</w:t>
      </w:r>
    </w:p>
    <w:p w14:paraId="0C51E725" w14:textId="77777777" w:rsidR="007C3728" w:rsidRDefault="007C3728" w:rsidP="007C3728">
      <w:pPr>
        <w:spacing w:line="240" w:lineRule="auto"/>
        <w:jc w:val="center"/>
        <w:rPr>
          <w:rFonts w:ascii="Times New Roman" w:hAnsi="Times New Roman" w:cs="Times New Roman"/>
          <w:sz w:val="32"/>
          <w:szCs w:val="32"/>
          <w:lang w:val="es-MX"/>
        </w:rPr>
      </w:pPr>
    </w:p>
    <w:p w14:paraId="3D1D1C5B" w14:textId="77777777" w:rsidR="007C3728" w:rsidRDefault="007C3728" w:rsidP="007C3728">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AUTOR (ES):</w:t>
      </w:r>
    </w:p>
    <w:p w14:paraId="20D5A574" w14:textId="77777777" w:rsidR="007C3728" w:rsidRDefault="007C3728" w:rsidP="007C3728">
      <w:pPr>
        <w:spacing w:line="240" w:lineRule="auto"/>
        <w:jc w:val="center"/>
        <w:rPr>
          <w:rFonts w:ascii="Times New Roman" w:hAnsi="Times New Roman" w:cs="Times New Roman"/>
          <w:sz w:val="32"/>
          <w:szCs w:val="32"/>
        </w:rPr>
      </w:pPr>
      <w:proofErr w:type="spellStart"/>
      <w:r>
        <w:rPr>
          <w:rFonts w:ascii="Times New Roman" w:hAnsi="Times New Roman" w:cs="Times New Roman"/>
          <w:sz w:val="32"/>
          <w:szCs w:val="32"/>
        </w:rPr>
        <w:t>Mondragon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Fernandez</w:t>
      </w:r>
      <w:proofErr w:type="spellEnd"/>
      <w:r>
        <w:rPr>
          <w:rFonts w:ascii="Times New Roman" w:hAnsi="Times New Roman" w:cs="Times New Roman"/>
          <w:sz w:val="32"/>
          <w:szCs w:val="32"/>
        </w:rPr>
        <w:t xml:space="preserve"> Alex</w:t>
      </w:r>
    </w:p>
    <w:p w14:paraId="3F39172D" w14:textId="77777777" w:rsidR="007C3728" w:rsidRDefault="007C3728" w:rsidP="007C3728">
      <w:pPr>
        <w:spacing w:line="240" w:lineRule="auto"/>
        <w:jc w:val="center"/>
        <w:rPr>
          <w:rFonts w:ascii="Times New Roman" w:hAnsi="Times New Roman" w:cs="Times New Roman"/>
          <w:sz w:val="32"/>
          <w:szCs w:val="32"/>
        </w:rPr>
      </w:pPr>
      <w:proofErr w:type="spellStart"/>
      <w:r>
        <w:rPr>
          <w:rFonts w:ascii="Times New Roman" w:hAnsi="Times New Roman" w:cs="Times New Roman"/>
          <w:sz w:val="32"/>
          <w:szCs w:val="32"/>
        </w:rPr>
        <w:t>Calderon</w:t>
      </w:r>
      <w:proofErr w:type="spellEnd"/>
      <w:r>
        <w:rPr>
          <w:rFonts w:ascii="Times New Roman" w:hAnsi="Times New Roman" w:cs="Times New Roman"/>
          <w:sz w:val="32"/>
          <w:szCs w:val="32"/>
        </w:rPr>
        <w:t xml:space="preserve"> Burga </w:t>
      </w:r>
      <w:proofErr w:type="spellStart"/>
      <w:r>
        <w:rPr>
          <w:rFonts w:ascii="Times New Roman" w:hAnsi="Times New Roman" w:cs="Times New Roman"/>
          <w:sz w:val="32"/>
          <w:szCs w:val="32"/>
        </w:rPr>
        <w:t>Ivan</w:t>
      </w:r>
      <w:proofErr w:type="spellEnd"/>
      <w:r>
        <w:rPr>
          <w:rFonts w:ascii="Times New Roman" w:hAnsi="Times New Roman" w:cs="Times New Roman"/>
          <w:sz w:val="32"/>
          <w:szCs w:val="32"/>
        </w:rPr>
        <w:t xml:space="preserve"> Adriano</w:t>
      </w:r>
    </w:p>
    <w:p w14:paraId="0C3AF07E" w14:textId="77777777" w:rsidR="007C3728" w:rsidRDefault="007C3728" w:rsidP="007C3728">
      <w:pPr>
        <w:spacing w:line="240" w:lineRule="auto"/>
        <w:jc w:val="center"/>
        <w:rPr>
          <w:rFonts w:ascii="Times New Roman" w:hAnsi="Times New Roman" w:cs="Times New Roman"/>
          <w:sz w:val="32"/>
          <w:szCs w:val="32"/>
        </w:rPr>
      </w:pPr>
      <w:proofErr w:type="spellStart"/>
      <w:r>
        <w:rPr>
          <w:rFonts w:ascii="Times New Roman" w:hAnsi="Times New Roman" w:cs="Times New Roman"/>
          <w:sz w:val="32"/>
          <w:szCs w:val="32"/>
        </w:rPr>
        <w:t>Yarango</w:t>
      </w:r>
      <w:proofErr w:type="spellEnd"/>
      <w:r>
        <w:rPr>
          <w:rFonts w:ascii="Times New Roman" w:hAnsi="Times New Roman" w:cs="Times New Roman"/>
          <w:sz w:val="32"/>
          <w:szCs w:val="32"/>
        </w:rPr>
        <w:t xml:space="preserve"> Farro Darwin Orlando</w:t>
      </w:r>
    </w:p>
    <w:p w14:paraId="4C28CEC4" w14:textId="77777777" w:rsidR="007C3728" w:rsidRDefault="007C3728" w:rsidP="007C3728">
      <w:pPr>
        <w:spacing w:line="240" w:lineRule="auto"/>
        <w:jc w:val="center"/>
        <w:rPr>
          <w:rFonts w:ascii="Times New Roman" w:hAnsi="Times New Roman" w:cs="Times New Roman"/>
          <w:sz w:val="32"/>
          <w:szCs w:val="32"/>
        </w:rPr>
      </w:pPr>
      <w:r>
        <w:rPr>
          <w:rFonts w:ascii="Times New Roman" w:hAnsi="Times New Roman" w:cs="Times New Roman"/>
          <w:sz w:val="32"/>
          <w:szCs w:val="32"/>
        </w:rPr>
        <w:t xml:space="preserve">Castañeda </w:t>
      </w:r>
      <w:proofErr w:type="spellStart"/>
      <w:r>
        <w:rPr>
          <w:rFonts w:ascii="Times New Roman" w:hAnsi="Times New Roman" w:cs="Times New Roman"/>
          <w:sz w:val="32"/>
          <w:szCs w:val="32"/>
        </w:rPr>
        <w:t>Jimenez</w:t>
      </w:r>
      <w:proofErr w:type="spellEnd"/>
      <w:r>
        <w:rPr>
          <w:rFonts w:ascii="Times New Roman" w:hAnsi="Times New Roman" w:cs="Times New Roman"/>
          <w:sz w:val="32"/>
          <w:szCs w:val="32"/>
        </w:rPr>
        <w:t xml:space="preserve"> Franklin Roger</w:t>
      </w:r>
    </w:p>
    <w:p w14:paraId="5491097F" w14:textId="77777777" w:rsidR="007C3728" w:rsidRDefault="007C3728" w:rsidP="007C3728">
      <w:pPr>
        <w:spacing w:line="276" w:lineRule="auto"/>
        <w:jc w:val="center"/>
        <w:rPr>
          <w:rFonts w:ascii="Times New Roman" w:hAnsi="Times New Roman" w:cs="Times New Roman"/>
          <w:sz w:val="32"/>
          <w:szCs w:val="32"/>
        </w:rPr>
      </w:pPr>
    </w:p>
    <w:p w14:paraId="5B26343D" w14:textId="77777777" w:rsidR="007C3728" w:rsidRDefault="007C3728" w:rsidP="007C3728">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CURSO:</w:t>
      </w:r>
    </w:p>
    <w:p w14:paraId="63AEDF9A" w14:textId="77777777" w:rsidR="007C3728" w:rsidRDefault="007C3728" w:rsidP="007C3728">
      <w:pPr>
        <w:spacing w:line="240" w:lineRule="auto"/>
        <w:jc w:val="center"/>
        <w:rPr>
          <w:rFonts w:ascii="Times New Roman" w:hAnsi="Times New Roman" w:cs="Times New Roman"/>
          <w:sz w:val="32"/>
          <w:szCs w:val="32"/>
        </w:rPr>
      </w:pPr>
      <w:r>
        <w:rPr>
          <w:rFonts w:ascii="Times New Roman" w:hAnsi="Times New Roman" w:cs="Times New Roman"/>
          <w:sz w:val="32"/>
          <w:szCs w:val="32"/>
        </w:rPr>
        <w:t>Auditoria de tecnologías de la información</w:t>
      </w:r>
    </w:p>
    <w:p w14:paraId="46C4EFCF" w14:textId="77777777" w:rsidR="007C3728" w:rsidRDefault="007C3728" w:rsidP="007C3728">
      <w:pPr>
        <w:spacing w:line="240" w:lineRule="auto"/>
        <w:jc w:val="center"/>
        <w:rPr>
          <w:rFonts w:ascii="Times New Roman" w:hAnsi="Times New Roman" w:cs="Times New Roman"/>
          <w:sz w:val="32"/>
          <w:szCs w:val="32"/>
        </w:rPr>
      </w:pPr>
    </w:p>
    <w:p w14:paraId="0C30C260" w14:textId="77777777" w:rsidR="007C3728" w:rsidRDefault="007C3728" w:rsidP="007C3728">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DOCENTE:</w:t>
      </w:r>
    </w:p>
    <w:p w14:paraId="459D9F1D" w14:textId="77777777" w:rsidR="007C3728" w:rsidRDefault="007C3728" w:rsidP="007C3728">
      <w:pPr>
        <w:spacing w:line="240" w:lineRule="auto"/>
        <w:jc w:val="center"/>
        <w:rPr>
          <w:rFonts w:ascii="Times New Roman" w:hAnsi="Times New Roman" w:cs="Times New Roman"/>
          <w:sz w:val="32"/>
          <w:szCs w:val="32"/>
        </w:rPr>
      </w:pPr>
      <w:r>
        <w:rPr>
          <w:rFonts w:ascii="Times New Roman" w:hAnsi="Times New Roman" w:cs="Times New Roman"/>
          <w:sz w:val="32"/>
          <w:szCs w:val="32"/>
        </w:rPr>
        <w:t>Ing. Quinteros Gonzales Hermes Marino</w:t>
      </w:r>
    </w:p>
    <w:p w14:paraId="4AEDE4E4" w14:textId="77777777" w:rsidR="007C3728" w:rsidRDefault="007C3728" w:rsidP="007C3728">
      <w:pPr>
        <w:spacing w:line="240" w:lineRule="auto"/>
        <w:jc w:val="center"/>
        <w:rPr>
          <w:rFonts w:ascii="Times New Roman" w:hAnsi="Times New Roman" w:cs="Times New Roman"/>
          <w:sz w:val="32"/>
          <w:szCs w:val="32"/>
        </w:rPr>
      </w:pPr>
    </w:p>
    <w:p w14:paraId="2372D200" w14:textId="77777777" w:rsidR="007C3728" w:rsidRDefault="007C3728" w:rsidP="007C3728">
      <w:pPr>
        <w:spacing w:line="360" w:lineRule="auto"/>
        <w:jc w:val="center"/>
        <w:rPr>
          <w:rFonts w:ascii="Times New Roman" w:eastAsiaTheme="minorEastAsia" w:hAnsi="Times New Roman" w:cs="Times New Roman"/>
          <w:b/>
          <w:bCs/>
          <w:sz w:val="32"/>
          <w:szCs w:val="32"/>
          <w:lang w:val="es-ES"/>
        </w:rPr>
      </w:pPr>
      <w:r>
        <w:rPr>
          <w:rFonts w:ascii="Times New Roman" w:hAnsi="Times New Roman" w:cs="Times New Roman"/>
          <w:b/>
          <w:bCs/>
          <w:sz w:val="32"/>
          <w:szCs w:val="32"/>
        </w:rPr>
        <w:t>Pimentel 2024</w:t>
      </w:r>
    </w:p>
    <w:sdt>
      <w:sdtPr>
        <w:rPr>
          <w:rFonts w:asciiTheme="minorHAnsi" w:eastAsiaTheme="minorEastAsia" w:hAnsiTheme="minorHAnsi" w:cstheme="minorBidi"/>
          <w:color w:val="auto"/>
          <w:sz w:val="22"/>
          <w:szCs w:val="22"/>
          <w:lang w:val="es-ES" w:eastAsia="en-US"/>
        </w:rPr>
        <w:id w:val="375592247"/>
        <w:docPartObj>
          <w:docPartGallery w:val="Table of Contents"/>
          <w:docPartUnique/>
        </w:docPartObj>
      </w:sdtPr>
      <w:sdtEndPr/>
      <w:sdtContent>
        <w:p w14:paraId="06EF154F" w14:textId="77777777" w:rsidR="009B48FD" w:rsidRDefault="009B48FD" w:rsidP="009B48FD">
          <w:pPr>
            <w:pStyle w:val="TtuloTDC"/>
            <w:jc w:val="center"/>
            <w:rPr>
              <w:rFonts w:cstheme="majorHAnsi"/>
              <w:b/>
              <w:bCs/>
              <w:color w:val="auto"/>
              <w:sz w:val="28"/>
              <w:szCs w:val="28"/>
            </w:rPr>
          </w:pPr>
          <w:r>
            <w:rPr>
              <w:rFonts w:cstheme="majorHAnsi"/>
              <w:b/>
              <w:bCs/>
              <w:color w:val="auto"/>
              <w:sz w:val="28"/>
              <w:szCs w:val="28"/>
              <w:lang w:val="es-ES"/>
            </w:rPr>
            <w:t>ÍNDICE</w:t>
          </w:r>
        </w:p>
        <w:p w14:paraId="68289DB7" w14:textId="6494C8A9" w:rsidR="004443D7" w:rsidRDefault="009B48FD">
          <w:pPr>
            <w:pStyle w:val="TDC1"/>
            <w:tabs>
              <w:tab w:val="left" w:pos="440"/>
              <w:tab w:val="right" w:leader="dot" w:pos="8494"/>
            </w:tabs>
            <w:rPr>
              <w:rFonts w:cstheme="minorBidi"/>
              <w:noProof/>
              <w14:ligatures w14:val="none"/>
            </w:rPr>
          </w:pPr>
          <w:r>
            <w:fldChar w:fldCharType="begin"/>
          </w:r>
          <w:r>
            <w:instrText xml:space="preserve"> TOC \o "1-3" \h \z \u </w:instrText>
          </w:r>
          <w:r>
            <w:fldChar w:fldCharType="separate"/>
          </w:r>
          <w:hyperlink w:anchor="_Toc183879068" w:history="1">
            <w:r w:rsidR="004443D7" w:rsidRPr="008F745C">
              <w:rPr>
                <w:rStyle w:val="Hipervnculo"/>
                <w:rFonts w:asciiTheme="majorHAnsi" w:hAnsiTheme="majorHAnsi" w:cstheme="majorHAnsi"/>
                <w:b/>
                <w:bCs/>
                <w:noProof/>
              </w:rPr>
              <w:t>1.</w:t>
            </w:r>
            <w:r w:rsidR="004443D7">
              <w:rPr>
                <w:rFonts w:cstheme="minorBidi"/>
                <w:noProof/>
                <w14:ligatures w14:val="none"/>
              </w:rPr>
              <w:tab/>
            </w:r>
            <w:r w:rsidR="004443D7" w:rsidRPr="008F745C">
              <w:rPr>
                <w:rStyle w:val="Hipervnculo"/>
                <w:rFonts w:asciiTheme="majorHAnsi" w:hAnsiTheme="majorHAnsi" w:cstheme="majorHAnsi"/>
                <w:b/>
                <w:bCs/>
                <w:noProof/>
              </w:rPr>
              <w:t>Origen de la auditoria</w:t>
            </w:r>
            <w:r w:rsidR="004443D7">
              <w:rPr>
                <w:noProof/>
                <w:webHidden/>
              </w:rPr>
              <w:tab/>
            </w:r>
            <w:r w:rsidR="004443D7">
              <w:rPr>
                <w:noProof/>
                <w:webHidden/>
              </w:rPr>
              <w:fldChar w:fldCharType="begin"/>
            </w:r>
            <w:r w:rsidR="004443D7">
              <w:rPr>
                <w:noProof/>
                <w:webHidden/>
              </w:rPr>
              <w:instrText xml:space="preserve"> PAGEREF _Toc183879068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793772FB" w14:textId="52F04023" w:rsidR="004443D7" w:rsidRDefault="008F2AED">
          <w:pPr>
            <w:pStyle w:val="TDC1"/>
            <w:tabs>
              <w:tab w:val="left" w:pos="440"/>
              <w:tab w:val="right" w:leader="dot" w:pos="8494"/>
            </w:tabs>
            <w:rPr>
              <w:rFonts w:cstheme="minorBidi"/>
              <w:noProof/>
              <w14:ligatures w14:val="none"/>
            </w:rPr>
          </w:pPr>
          <w:hyperlink w:anchor="_Toc183879069" w:history="1">
            <w:r w:rsidR="004443D7" w:rsidRPr="008F745C">
              <w:rPr>
                <w:rStyle w:val="Hipervnculo"/>
                <w:rFonts w:asciiTheme="majorHAnsi" w:hAnsiTheme="majorHAnsi" w:cstheme="majorHAnsi"/>
                <w:b/>
                <w:bCs/>
                <w:noProof/>
              </w:rPr>
              <w:t>2.</w:t>
            </w:r>
            <w:r w:rsidR="004443D7">
              <w:rPr>
                <w:rFonts w:cstheme="minorBidi"/>
                <w:noProof/>
                <w14:ligatures w14:val="none"/>
              </w:rPr>
              <w:tab/>
            </w:r>
            <w:r w:rsidR="004443D7" w:rsidRPr="008F745C">
              <w:rPr>
                <w:rStyle w:val="Hipervnculo"/>
                <w:rFonts w:asciiTheme="majorHAnsi" w:hAnsiTheme="majorHAnsi" w:cstheme="majorHAnsi"/>
                <w:b/>
                <w:bCs/>
                <w:noProof/>
              </w:rPr>
              <w:t>Objetivos</w:t>
            </w:r>
            <w:r w:rsidR="004443D7">
              <w:rPr>
                <w:noProof/>
                <w:webHidden/>
              </w:rPr>
              <w:tab/>
            </w:r>
            <w:r w:rsidR="004443D7">
              <w:rPr>
                <w:noProof/>
                <w:webHidden/>
              </w:rPr>
              <w:fldChar w:fldCharType="begin"/>
            </w:r>
            <w:r w:rsidR="004443D7">
              <w:rPr>
                <w:noProof/>
                <w:webHidden/>
              </w:rPr>
              <w:instrText xml:space="preserve"> PAGEREF _Toc183879069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5F4310E6" w14:textId="7E6D47B5" w:rsidR="004443D7" w:rsidRDefault="008F2AED">
          <w:pPr>
            <w:pStyle w:val="TDC2"/>
            <w:tabs>
              <w:tab w:val="left" w:pos="880"/>
              <w:tab w:val="right" w:leader="dot" w:pos="8494"/>
            </w:tabs>
            <w:rPr>
              <w:rFonts w:cstheme="minorBidi"/>
              <w:noProof/>
              <w14:ligatures w14:val="none"/>
            </w:rPr>
          </w:pPr>
          <w:hyperlink w:anchor="_Toc183879070" w:history="1">
            <w:r w:rsidR="004443D7" w:rsidRPr="008F745C">
              <w:rPr>
                <w:rStyle w:val="Hipervnculo"/>
                <w:rFonts w:asciiTheme="majorHAnsi" w:hAnsiTheme="majorHAnsi" w:cstheme="majorHAnsi"/>
                <w:b/>
                <w:bCs/>
                <w:noProof/>
              </w:rPr>
              <w:t>2.1.</w:t>
            </w:r>
            <w:r w:rsidR="004443D7">
              <w:rPr>
                <w:rFonts w:cstheme="minorBidi"/>
                <w:noProof/>
                <w14:ligatures w14:val="none"/>
              </w:rPr>
              <w:tab/>
            </w:r>
            <w:r w:rsidR="004443D7" w:rsidRPr="008F745C">
              <w:rPr>
                <w:rStyle w:val="Hipervnculo"/>
                <w:rFonts w:asciiTheme="majorHAnsi" w:hAnsiTheme="majorHAnsi" w:cstheme="majorHAnsi"/>
                <w:b/>
                <w:bCs/>
                <w:noProof/>
              </w:rPr>
              <w:t>Objetivo general</w:t>
            </w:r>
            <w:r w:rsidR="004443D7">
              <w:rPr>
                <w:noProof/>
                <w:webHidden/>
              </w:rPr>
              <w:tab/>
            </w:r>
            <w:r w:rsidR="004443D7">
              <w:rPr>
                <w:noProof/>
                <w:webHidden/>
              </w:rPr>
              <w:fldChar w:fldCharType="begin"/>
            </w:r>
            <w:r w:rsidR="004443D7">
              <w:rPr>
                <w:noProof/>
                <w:webHidden/>
              </w:rPr>
              <w:instrText xml:space="preserve"> PAGEREF _Toc183879070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2AEC425D" w14:textId="61A602B0" w:rsidR="004443D7" w:rsidRDefault="008F2AED">
          <w:pPr>
            <w:pStyle w:val="TDC2"/>
            <w:tabs>
              <w:tab w:val="left" w:pos="880"/>
              <w:tab w:val="right" w:leader="dot" w:pos="8494"/>
            </w:tabs>
            <w:rPr>
              <w:rFonts w:cstheme="minorBidi"/>
              <w:noProof/>
              <w14:ligatures w14:val="none"/>
            </w:rPr>
          </w:pPr>
          <w:hyperlink w:anchor="_Toc183879071" w:history="1">
            <w:r w:rsidR="004443D7" w:rsidRPr="008F745C">
              <w:rPr>
                <w:rStyle w:val="Hipervnculo"/>
                <w:rFonts w:asciiTheme="majorHAnsi" w:hAnsiTheme="majorHAnsi" w:cstheme="majorHAnsi"/>
                <w:b/>
                <w:bCs/>
                <w:noProof/>
              </w:rPr>
              <w:t>2.2.</w:t>
            </w:r>
            <w:r w:rsidR="004443D7">
              <w:rPr>
                <w:rFonts w:cstheme="minorBidi"/>
                <w:noProof/>
                <w14:ligatures w14:val="none"/>
              </w:rPr>
              <w:tab/>
            </w:r>
            <w:r w:rsidR="004443D7" w:rsidRPr="008F745C">
              <w:rPr>
                <w:rStyle w:val="Hipervnculo"/>
                <w:rFonts w:asciiTheme="majorHAnsi" w:hAnsiTheme="majorHAnsi" w:cstheme="majorHAnsi"/>
                <w:b/>
                <w:bCs/>
                <w:noProof/>
              </w:rPr>
              <w:t>Objetivos específicos</w:t>
            </w:r>
            <w:r w:rsidR="004443D7">
              <w:rPr>
                <w:noProof/>
                <w:webHidden/>
              </w:rPr>
              <w:tab/>
            </w:r>
            <w:r w:rsidR="004443D7">
              <w:rPr>
                <w:noProof/>
                <w:webHidden/>
              </w:rPr>
              <w:fldChar w:fldCharType="begin"/>
            </w:r>
            <w:r w:rsidR="004443D7">
              <w:rPr>
                <w:noProof/>
                <w:webHidden/>
              </w:rPr>
              <w:instrText xml:space="preserve"> PAGEREF _Toc183879071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44BAB876" w14:textId="52EDDBCE" w:rsidR="004443D7" w:rsidRDefault="008F2AED">
          <w:pPr>
            <w:pStyle w:val="TDC1"/>
            <w:tabs>
              <w:tab w:val="left" w:pos="440"/>
              <w:tab w:val="right" w:leader="dot" w:pos="8494"/>
            </w:tabs>
            <w:rPr>
              <w:rFonts w:cstheme="minorBidi"/>
              <w:noProof/>
              <w14:ligatures w14:val="none"/>
            </w:rPr>
          </w:pPr>
          <w:hyperlink w:anchor="_Toc183879072" w:history="1">
            <w:r w:rsidR="004443D7" w:rsidRPr="008F745C">
              <w:rPr>
                <w:rStyle w:val="Hipervnculo"/>
                <w:rFonts w:asciiTheme="majorHAnsi" w:hAnsiTheme="majorHAnsi" w:cstheme="majorHAnsi"/>
                <w:b/>
                <w:bCs/>
                <w:noProof/>
              </w:rPr>
              <w:t>3.</w:t>
            </w:r>
            <w:r w:rsidR="004443D7">
              <w:rPr>
                <w:rFonts w:cstheme="minorBidi"/>
                <w:noProof/>
                <w14:ligatures w14:val="none"/>
              </w:rPr>
              <w:tab/>
            </w:r>
            <w:r w:rsidR="004443D7" w:rsidRPr="008F745C">
              <w:rPr>
                <w:rStyle w:val="Hipervnculo"/>
                <w:rFonts w:asciiTheme="majorHAnsi" w:hAnsiTheme="majorHAnsi" w:cstheme="majorHAnsi"/>
                <w:b/>
                <w:bCs/>
                <w:noProof/>
              </w:rPr>
              <w:t>Periodo a examinar</w:t>
            </w:r>
            <w:r w:rsidR="004443D7">
              <w:rPr>
                <w:noProof/>
                <w:webHidden/>
              </w:rPr>
              <w:tab/>
            </w:r>
            <w:r w:rsidR="004443D7">
              <w:rPr>
                <w:noProof/>
                <w:webHidden/>
              </w:rPr>
              <w:fldChar w:fldCharType="begin"/>
            </w:r>
            <w:r w:rsidR="004443D7">
              <w:rPr>
                <w:noProof/>
                <w:webHidden/>
              </w:rPr>
              <w:instrText xml:space="preserve"> PAGEREF _Toc183879072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4A435611" w14:textId="6260424D" w:rsidR="004443D7" w:rsidRDefault="008F2AED">
          <w:pPr>
            <w:pStyle w:val="TDC1"/>
            <w:tabs>
              <w:tab w:val="left" w:pos="440"/>
              <w:tab w:val="right" w:leader="dot" w:pos="8494"/>
            </w:tabs>
            <w:rPr>
              <w:rFonts w:cstheme="minorBidi"/>
              <w:noProof/>
              <w14:ligatures w14:val="none"/>
            </w:rPr>
          </w:pPr>
          <w:hyperlink w:anchor="_Toc183879073" w:history="1">
            <w:r w:rsidR="004443D7" w:rsidRPr="008F745C">
              <w:rPr>
                <w:rStyle w:val="Hipervnculo"/>
                <w:rFonts w:asciiTheme="majorHAnsi" w:hAnsiTheme="majorHAnsi" w:cstheme="majorHAnsi"/>
                <w:b/>
                <w:bCs/>
                <w:noProof/>
              </w:rPr>
              <w:t>4.</w:t>
            </w:r>
            <w:r w:rsidR="004443D7">
              <w:rPr>
                <w:rFonts w:cstheme="minorBidi"/>
                <w:noProof/>
                <w14:ligatures w14:val="none"/>
              </w:rPr>
              <w:tab/>
            </w:r>
            <w:r w:rsidR="004443D7" w:rsidRPr="008F745C">
              <w:rPr>
                <w:rStyle w:val="Hipervnculo"/>
                <w:rFonts w:asciiTheme="majorHAnsi" w:hAnsiTheme="majorHAnsi" w:cstheme="majorHAnsi"/>
                <w:b/>
                <w:bCs/>
                <w:noProof/>
              </w:rPr>
              <w:t>Antecedentes de la empresa</w:t>
            </w:r>
            <w:r w:rsidR="004443D7">
              <w:rPr>
                <w:noProof/>
                <w:webHidden/>
              </w:rPr>
              <w:tab/>
            </w:r>
            <w:r w:rsidR="004443D7">
              <w:rPr>
                <w:noProof/>
                <w:webHidden/>
              </w:rPr>
              <w:fldChar w:fldCharType="begin"/>
            </w:r>
            <w:r w:rsidR="004443D7">
              <w:rPr>
                <w:noProof/>
                <w:webHidden/>
              </w:rPr>
              <w:instrText xml:space="preserve"> PAGEREF _Toc183879073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1449A3CB" w14:textId="4A464D76" w:rsidR="004443D7" w:rsidRDefault="008F2AED">
          <w:pPr>
            <w:pStyle w:val="TDC2"/>
            <w:tabs>
              <w:tab w:val="left" w:pos="880"/>
              <w:tab w:val="right" w:leader="dot" w:pos="8494"/>
            </w:tabs>
            <w:rPr>
              <w:rFonts w:cstheme="minorBidi"/>
              <w:noProof/>
              <w14:ligatures w14:val="none"/>
            </w:rPr>
          </w:pPr>
          <w:hyperlink w:anchor="_Toc183879074" w:history="1">
            <w:r w:rsidR="004443D7" w:rsidRPr="008F745C">
              <w:rPr>
                <w:rStyle w:val="Hipervnculo"/>
                <w:rFonts w:asciiTheme="majorHAnsi" w:hAnsiTheme="majorHAnsi" w:cstheme="majorHAnsi"/>
                <w:b/>
                <w:bCs/>
                <w:noProof/>
              </w:rPr>
              <w:t>4.1.</w:t>
            </w:r>
            <w:r w:rsidR="004443D7">
              <w:rPr>
                <w:rFonts w:cstheme="minorBidi"/>
                <w:noProof/>
                <w14:ligatures w14:val="none"/>
              </w:rPr>
              <w:tab/>
            </w:r>
            <w:r w:rsidR="004443D7" w:rsidRPr="008F745C">
              <w:rPr>
                <w:rStyle w:val="Hipervnculo"/>
                <w:rFonts w:asciiTheme="majorHAnsi" w:hAnsiTheme="majorHAnsi" w:cstheme="majorHAnsi"/>
                <w:b/>
                <w:bCs/>
                <w:noProof/>
              </w:rPr>
              <w:t>Descripción</w:t>
            </w:r>
            <w:r w:rsidR="004443D7">
              <w:rPr>
                <w:noProof/>
                <w:webHidden/>
              </w:rPr>
              <w:tab/>
            </w:r>
            <w:r w:rsidR="004443D7">
              <w:rPr>
                <w:noProof/>
                <w:webHidden/>
              </w:rPr>
              <w:fldChar w:fldCharType="begin"/>
            </w:r>
            <w:r w:rsidR="004443D7">
              <w:rPr>
                <w:noProof/>
                <w:webHidden/>
              </w:rPr>
              <w:instrText xml:space="preserve"> PAGEREF _Toc183879074 \h </w:instrText>
            </w:r>
            <w:r w:rsidR="004443D7">
              <w:rPr>
                <w:noProof/>
                <w:webHidden/>
              </w:rPr>
            </w:r>
            <w:r w:rsidR="004443D7">
              <w:rPr>
                <w:noProof/>
                <w:webHidden/>
              </w:rPr>
              <w:fldChar w:fldCharType="separate"/>
            </w:r>
            <w:r w:rsidR="004443D7">
              <w:rPr>
                <w:noProof/>
                <w:webHidden/>
              </w:rPr>
              <w:t>3</w:t>
            </w:r>
            <w:r w:rsidR="004443D7">
              <w:rPr>
                <w:noProof/>
                <w:webHidden/>
              </w:rPr>
              <w:fldChar w:fldCharType="end"/>
            </w:r>
          </w:hyperlink>
        </w:p>
        <w:p w14:paraId="681D5F83" w14:textId="56E77BE0" w:rsidR="004443D7" w:rsidRDefault="008F2AED">
          <w:pPr>
            <w:pStyle w:val="TDC2"/>
            <w:tabs>
              <w:tab w:val="left" w:pos="880"/>
              <w:tab w:val="right" w:leader="dot" w:pos="8494"/>
            </w:tabs>
            <w:rPr>
              <w:rFonts w:cstheme="minorBidi"/>
              <w:noProof/>
              <w14:ligatures w14:val="none"/>
            </w:rPr>
          </w:pPr>
          <w:hyperlink w:anchor="_Toc183879075" w:history="1">
            <w:r w:rsidR="004443D7" w:rsidRPr="008F745C">
              <w:rPr>
                <w:rStyle w:val="Hipervnculo"/>
                <w:rFonts w:asciiTheme="majorHAnsi" w:hAnsiTheme="majorHAnsi" w:cstheme="majorHAnsi"/>
                <w:b/>
                <w:bCs/>
                <w:noProof/>
              </w:rPr>
              <w:t>4.2.</w:t>
            </w:r>
            <w:r w:rsidR="004443D7">
              <w:rPr>
                <w:rFonts w:cstheme="minorBidi"/>
                <w:noProof/>
                <w14:ligatures w14:val="none"/>
              </w:rPr>
              <w:tab/>
            </w:r>
            <w:r w:rsidR="004443D7" w:rsidRPr="008F745C">
              <w:rPr>
                <w:rStyle w:val="Hipervnculo"/>
                <w:rFonts w:asciiTheme="majorHAnsi" w:hAnsiTheme="majorHAnsi" w:cstheme="majorHAnsi"/>
                <w:b/>
                <w:bCs/>
                <w:noProof/>
              </w:rPr>
              <w:t>Misión</w:t>
            </w:r>
            <w:r w:rsidR="004443D7">
              <w:rPr>
                <w:noProof/>
                <w:webHidden/>
              </w:rPr>
              <w:tab/>
            </w:r>
            <w:r w:rsidR="004443D7">
              <w:rPr>
                <w:noProof/>
                <w:webHidden/>
              </w:rPr>
              <w:fldChar w:fldCharType="begin"/>
            </w:r>
            <w:r w:rsidR="004443D7">
              <w:rPr>
                <w:noProof/>
                <w:webHidden/>
              </w:rPr>
              <w:instrText xml:space="preserve"> PAGEREF _Toc183879075 \h </w:instrText>
            </w:r>
            <w:r w:rsidR="004443D7">
              <w:rPr>
                <w:noProof/>
                <w:webHidden/>
              </w:rPr>
            </w:r>
            <w:r w:rsidR="004443D7">
              <w:rPr>
                <w:noProof/>
                <w:webHidden/>
              </w:rPr>
              <w:fldChar w:fldCharType="separate"/>
            </w:r>
            <w:r w:rsidR="004443D7">
              <w:rPr>
                <w:noProof/>
                <w:webHidden/>
              </w:rPr>
              <w:t>4</w:t>
            </w:r>
            <w:r w:rsidR="004443D7">
              <w:rPr>
                <w:noProof/>
                <w:webHidden/>
              </w:rPr>
              <w:fldChar w:fldCharType="end"/>
            </w:r>
          </w:hyperlink>
        </w:p>
        <w:p w14:paraId="49E60A58" w14:textId="433445C2" w:rsidR="004443D7" w:rsidRDefault="008F2AED">
          <w:pPr>
            <w:pStyle w:val="TDC2"/>
            <w:tabs>
              <w:tab w:val="left" w:pos="880"/>
              <w:tab w:val="right" w:leader="dot" w:pos="8494"/>
            </w:tabs>
            <w:rPr>
              <w:rFonts w:cstheme="minorBidi"/>
              <w:noProof/>
              <w14:ligatures w14:val="none"/>
            </w:rPr>
          </w:pPr>
          <w:hyperlink w:anchor="_Toc183879076" w:history="1">
            <w:r w:rsidR="004443D7" w:rsidRPr="008F745C">
              <w:rPr>
                <w:rStyle w:val="Hipervnculo"/>
                <w:rFonts w:asciiTheme="majorHAnsi" w:hAnsiTheme="majorHAnsi" w:cstheme="majorHAnsi"/>
                <w:b/>
                <w:bCs/>
                <w:noProof/>
              </w:rPr>
              <w:t>4.3.</w:t>
            </w:r>
            <w:r w:rsidR="004443D7">
              <w:rPr>
                <w:rFonts w:cstheme="minorBidi"/>
                <w:noProof/>
                <w14:ligatures w14:val="none"/>
              </w:rPr>
              <w:tab/>
            </w:r>
            <w:r w:rsidR="004443D7" w:rsidRPr="008F745C">
              <w:rPr>
                <w:rStyle w:val="Hipervnculo"/>
                <w:rFonts w:asciiTheme="majorHAnsi" w:hAnsiTheme="majorHAnsi" w:cstheme="majorHAnsi"/>
                <w:b/>
                <w:bCs/>
                <w:noProof/>
              </w:rPr>
              <w:t>Visión</w:t>
            </w:r>
            <w:r w:rsidR="004443D7">
              <w:rPr>
                <w:noProof/>
                <w:webHidden/>
              </w:rPr>
              <w:tab/>
            </w:r>
            <w:r w:rsidR="004443D7">
              <w:rPr>
                <w:noProof/>
                <w:webHidden/>
              </w:rPr>
              <w:fldChar w:fldCharType="begin"/>
            </w:r>
            <w:r w:rsidR="004443D7">
              <w:rPr>
                <w:noProof/>
                <w:webHidden/>
              </w:rPr>
              <w:instrText xml:space="preserve"> PAGEREF _Toc183879076 \h </w:instrText>
            </w:r>
            <w:r w:rsidR="004443D7">
              <w:rPr>
                <w:noProof/>
                <w:webHidden/>
              </w:rPr>
            </w:r>
            <w:r w:rsidR="004443D7">
              <w:rPr>
                <w:noProof/>
                <w:webHidden/>
              </w:rPr>
              <w:fldChar w:fldCharType="separate"/>
            </w:r>
            <w:r w:rsidR="004443D7">
              <w:rPr>
                <w:noProof/>
                <w:webHidden/>
              </w:rPr>
              <w:t>4</w:t>
            </w:r>
            <w:r w:rsidR="004443D7">
              <w:rPr>
                <w:noProof/>
                <w:webHidden/>
              </w:rPr>
              <w:fldChar w:fldCharType="end"/>
            </w:r>
          </w:hyperlink>
        </w:p>
        <w:p w14:paraId="19279F13" w14:textId="5D9284F5" w:rsidR="004443D7" w:rsidRDefault="008F2AED">
          <w:pPr>
            <w:pStyle w:val="TDC2"/>
            <w:tabs>
              <w:tab w:val="left" w:pos="880"/>
              <w:tab w:val="right" w:leader="dot" w:pos="8494"/>
            </w:tabs>
            <w:rPr>
              <w:rFonts w:cstheme="minorBidi"/>
              <w:noProof/>
              <w14:ligatures w14:val="none"/>
            </w:rPr>
          </w:pPr>
          <w:hyperlink w:anchor="_Toc183879077" w:history="1">
            <w:r w:rsidR="004443D7" w:rsidRPr="008F745C">
              <w:rPr>
                <w:rStyle w:val="Hipervnculo"/>
                <w:rFonts w:asciiTheme="majorHAnsi" w:hAnsiTheme="majorHAnsi" w:cstheme="majorHAnsi"/>
                <w:b/>
                <w:bCs/>
                <w:noProof/>
              </w:rPr>
              <w:t>4.4.</w:t>
            </w:r>
            <w:r w:rsidR="004443D7">
              <w:rPr>
                <w:rFonts w:cstheme="minorBidi"/>
                <w:noProof/>
                <w14:ligatures w14:val="none"/>
              </w:rPr>
              <w:tab/>
            </w:r>
            <w:r w:rsidR="004443D7" w:rsidRPr="008F745C">
              <w:rPr>
                <w:rStyle w:val="Hipervnculo"/>
                <w:rFonts w:asciiTheme="majorHAnsi" w:hAnsiTheme="majorHAnsi" w:cstheme="majorHAnsi"/>
                <w:b/>
                <w:bCs/>
                <w:noProof/>
              </w:rPr>
              <w:t>Giro del negocio:</w:t>
            </w:r>
            <w:r w:rsidR="004443D7">
              <w:rPr>
                <w:noProof/>
                <w:webHidden/>
              </w:rPr>
              <w:tab/>
            </w:r>
            <w:r w:rsidR="004443D7">
              <w:rPr>
                <w:noProof/>
                <w:webHidden/>
              </w:rPr>
              <w:fldChar w:fldCharType="begin"/>
            </w:r>
            <w:r w:rsidR="004443D7">
              <w:rPr>
                <w:noProof/>
                <w:webHidden/>
              </w:rPr>
              <w:instrText xml:space="preserve"> PAGEREF _Toc183879077 \h </w:instrText>
            </w:r>
            <w:r w:rsidR="004443D7">
              <w:rPr>
                <w:noProof/>
                <w:webHidden/>
              </w:rPr>
            </w:r>
            <w:r w:rsidR="004443D7">
              <w:rPr>
                <w:noProof/>
                <w:webHidden/>
              </w:rPr>
              <w:fldChar w:fldCharType="separate"/>
            </w:r>
            <w:r w:rsidR="004443D7">
              <w:rPr>
                <w:noProof/>
                <w:webHidden/>
              </w:rPr>
              <w:t>4</w:t>
            </w:r>
            <w:r w:rsidR="004443D7">
              <w:rPr>
                <w:noProof/>
                <w:webHidden/>
              </w:rPr>
              <w:fldChar w:fldCharType="end"/>
            </w:r>
          </w:hyperlink>
        </w:p>
        <w:p w14:paraId="200E4BDC" w14:textId="58D3399E" w:rsidR="004443D7" w:rsidRDefault="008F2AED">
          <w:pPr>
            <w:pStyle w:val="TDC2"/>
            <w:tabs>
              <w:tab w:val="left" w:pos="880"/>
              <w:tab w:val="right" w:leader="dot" w:pos="8494"/>
            </w:tabs>
            <w:rPr>
              <w:rFonts w:cstheme="minorBidi"/>
              <w:noProof/>
              <w14:ligatures w14:val="none"/>
            </w:rPr>
          </w:pPr>
          <w:hyperlink w:anchor="_Toc183879078" w:history="1">
            <w:r w:rsidR="004443D7" w:rsidRPr="008F745C">
              <w:rPr>
                <w:rStyle w:val="Hipervnculo"/>
                <w:rFonts w:asciiTheme="majorHAnsi" w:hAnsiTheme="majorHAnsi" w:cstheme="majorHAnsi"/>
                <w:b/>
                <w:bCs/>
                <w:noProof/>
              </w:rPr>
              <w:t>4.5.</w:t>
            </w:r>
            <w:r w:rsidR="004443D7">
              <w:rPr>
                <w:rFonts w:cstheme="minorBidi"/>
                <w:noProof/>
                <w14:ligatures w14:val="none"/>
              </w:rPr>
              <w:tab/>
            </w:r>
            <w:r w:rsidR="004443D7" w:rsidRPr="008F745C">
              <w:rPr>
                <w:rStyle w:val="Hipervnculo"/>
                <w:rFonts w:asciiTheme="majorHAnsi" w:hAnsiTheme="majorHAnsi" w:cstheme="majorHAnsi"/>
                <w:b/>
                <w:bCs/>
                <w:noProof/>
              </w:rPr>
              <w:t>Datos de la empresa</w:t>
            </w:r>
            <w:r w:rsidR="004443D7">
              <w:rPr>
                <w:noProof/>
                <w:webHidden/>
              </w:rPr>
              <w:tab/>
            </w:r>
            <w:r w:rsidR="004443D7">
              <w:rPr>
                <w:noProof/>
                <w:webHidden/>
              </w:rPr>
              <w:fldChar w:fldCharType="begin"/>
            </w:r>
            <w:r w:rsidR="004443D7">
              <w:rPr>
                <w:noProof/>
                <w:webHidden/>
              </w:rPr>
              <w:instrText xml:space="preserve"> PAGEREF _Toc183879078 \h </w:instrText>
            </w:r>
            <w:r w:rsidR="004443D7">
              <w:rPr>
                <w:noProof/>
                <w:webHidden/>
              </w:rPr>
            </w:r>
            <w:r w:rsidR="004443D7">
              <w:rPr>
                <w:noProof/>
                <w:webHidden/>
              </w:rPr>
              <w:fldChar w:fldCharType="separate"/>
            </w:r>
            <w:r w:rsidR="004443D7">
              <w:rPr>
                <w:noProof/>
                <w:webHidden/>
              </w:rPr>
              <w:t>4</w:t>
            </w:r>
            <w:r w:rsidR="004443D7">
              <w:rPr>
                <w:noProof/>
                <w:webHidden/>
              </w:rPr>
              <w:fldChar w:fldCharType="end"/>
            </w:r>
          </w:hyperlink>
        </w:p>
        <w:p w14:paraId="5F80F3FD" w14:textId="6A20218E" w:rsidR="004443D7" w:rsidRDefault="008F2AED">
          <w:pPr>
            <w:pStyle w:val="TDC2"/>
            <w:tabs>
              <w:tab w:val="left" w:pos="880"/>
              <w:tab w:val="right" w:leader="dot" w:pos="8494"/>
            </w:tabs>
            <w:rPr>
              <w:rFonts w:cstheme="minorBidi"/>
              <w:noProof/>
              <w14:ligatures w14:val="none"/>
            </w:rPr>
          </w:pPr>
          <w:hyperlink w:anchor="_Toc183879079" w:history="1">
            <w:r w:rsidR="004443D7" w:rsidRPr="008F745C">
              <w:rPr>
                <w:rStyle w:val="Hipervnculo"/>
                <w:rFonts w:asciiTheme="majorHAnsi" w:hAnsiTheme="majorHAnsi" w:cstheme="majorHAnsi"/>
                <w:b/>
                <w:bCs/>
                <w:noProof/>
              </w:rPr>
              <w:t>4.6.</w:t>
            </w:r>
            <w:r w:rsidR="004443D7">
              <w:rPr>
                <w:rFonts w:cstheme="minorBidi"/>
                <w:noProof/>
                <w14:ligatures w14:val="none"/>
              </w:rPr>
              <w:tab/>
            </w:r>
            <w:r w:rsidR="004443D7" w:rsidRPr="008F745C">
              <w:rPr>
                <w:rStyle w:val="Hipervnculo"/>
                <w:rFonts w:asciiTheme="majorHAnsi" w:hAnsiTheme="majorHAnsi" w:cstheme="majorHAnsi"/>
                <w:b/>
                <w:bCs/>
                <w:noProof/>
              </w:rPr>
              <w:t>Organigrama</w:t>
            </w:r>
            <w:r w:rsidR="004443D7">
              <w:rPr>
                <w:noProof/>
                <w:webHidden/>
              </w:rPr>
              <w:tab/>
            </w:r>
            <w:r w:rsidR="004443D7">
              <w:rPr>
                <w:noProof/>
                <w:webHidden/>
              </w:rPr>
              <w:fldChar w:fldCharType="begin"/>
            </w:r>
            <w:r w:rsidR="004443D7">
              <w:rPr>
                <w:noProof/>
                <w:webHidden/>
              </w:rPr>
              <w:instrText xml:space="preserve"> PAGEREF _Toc183879079 \h </w:instrText>
            </w:r>
            <w:r w:rsidR="004443D7">
              <w:rPr>
                <w:noProof/>
                <w:webHidden/>
              </w:rPr>
            </w:r>
            <w:r w:rsidR="004443D7">
              <w:rPr>
                <w:noProof/>
                <w:webHidden/>
              </w:rPr>
              <w:fldChar w:fldCharType="separate"/>
            </w:r>
            <w:r w:rsidR="004443D7">
              <w:rPr>
                <w:noProof/>
                <w:webHidden/>
              </w:rPr>
              <w:t>5</w:t>
            </w:r>
            <w:r w:rsidR="004443D7">
              <w:rPr>
                <w:noProof/>
                <w:webHidden/>
              </w:rPr>
              <w:fldChar w:fldCharType="end"/>
            </w:r>
          </w:hyperlink>
        </w:p>
        <w:p w14:paraId="711D0C2C" w14:textId="57496793" w:rsidR="004443D7" w:rsidRDefault="008F2AED">
          <w:pPr>
            <w:pStyle w:val="TDC2"/>
            <w:tabs>
              <w:tab w:val="right" w:leader="dot" w:pos="8494"/>
            </w:tabs>
            <w:rPr>
              <w:rFonts w:cstheme="minorBidi"/>
              <w:noProof/>
              <w14:ligatures w14:val="none"/>
            </w:rPr>
          </w:pPr>
          <w:hyperlink w:anchor="_Toc183879080" w:history="1">
            <w:r w:rsidR="004443D7">
              <w:rPr>
                <w:noProof/>
                <w:webHidden/>
              </w:rPr>
              <w:tab/>
            </w:r>
            <w:r w:rsidR="004443D7">
              <w:rPr>
                <w:noProof/>
                <w:webHidden/>
              </w:rPr>
              <w:fldChar w:fldCharType="begin"/>
            </w:r>
            <w:r w:rsidR="004443D7">
              <w:rPr>
                <w:noProof/>
                <w:webHidden/>
              </w:rPr>
              <w:instrText xml:space="preserve"> PAGEREF _Toc183879080 \h </w:instrText>
            </w:r>
            <w:r w:rsidR="004443D7">
              <w:rPr>
                <w:noProof/>
                <w:webHidden/>
              </w:rPr>
            </w:r>
            <w:r w:rsidR="004443D7">
              <w:rPr>
                <w:noProof/>
                <w:webHidden/>
              </w:rPr>
              <w:fldChar w:fldCharType="separate"/>
            </w:r>
            <w:r w:rsidR="004443D7">
              <w:rPr>
                <w:noProof/>
                <w:webHidden/>
              </w:rPr>
              <w:t>5</w:t>
            </w:r>
            <w:r w:rsidR="004443D7">
              <w:rPr>
                <w:noProof/>
                <w:webHidden/>
              </w:rPr>
              <w:fldChar w:fldCharType="end"/>
            </w:r>
          </w:hyperlink>
        </w:p>
        <w:p w14:paraId="0268D6F8" w14:textId="574E09A8" w:rsidR="004443D7" w:rsidRDefault="008F2AED">
          <w:pPr>
            <w:pStyle w:val="TDC2"/>
            <w:tabs>
              <w:tab w:val="left" w:pos="880"/>
              <w:tab w:val="right" w:leader="dot" w:pos="8494"/>
            </w:tabs>
            <w:rPr>
              <w:rFonts w:cstheme="minorBidi"/>
              <w:noProof/>
              <w14:ligatures w14:val="none"/>
            </w:rPr>
          </w:pPr>
          <w:hyperlink w:anchor="_Toc183879081" w:history="1">
            <w:r w:rsidR="004443D7" w:rsidRPr="008F745C">
              <w:rPr>
                <w:rStyle w:val="Hipervnculo"/>
                <w:rFonts w:asciiTheme="majorHAnsi" w:hAnsiTheme="majorHAnsi" w:cstheme="majorHAnsi"/>
                <w:b/>
                <w:bCs/>
                <w:noProof/>
              </w:rPr>
              <w:t>4.7.</w:t>
            </w:r>
            <w:r w:rsidR="004443D7">
              <w:rPr>
                <w:rFonts w:cstheme="minorBidi"/>
                <w:noProof/>
                <w14:ligatures w14:val="none"/>
              </w:rPr>
              <w:tab/>
            </w:r>
            <w:r w:rsidR="004443D7" w:rsidRPr="008F745C">
              <w:rPr>
                <w:rStyle w:val="Hipervnculo"/>
                <w:rFonts w:asciiTheme="majorHAnsi" w:hAnsiTheme="majorHAnsi" w:cstheme="majorHAnsi"/>
                <w:noProof/>
              </w:rPr>
              <w:t xml:space="preserve"> </w:t>
            </w:r>
            <w:r w:rsidR="004443D7" w:rsidRPr="008F745C">
              <w:rPr>
                <w:rStyle w:val="Hipervnculo"/>
                <w:rFonts w:asciiTheme="majorHAnsi" w:hAnsiTheme="majorHAnsi" w:cstheme="majorHAnsi"/>
                <w:b/>
                <w:bCs/>
                <w:noProof/>
              </w:rPr>
              <w:t>Modelo del negocio</w:t>
            </w:r>
            <w:r w:rsidR="004443D7">
              <w:rPr>
                <w:noProof/>
                <w:webHidden/>
              </w:rPr>
              <w:tab/>
            </w:r>
            <w:r w:rsidR="004443D7">
              <w:rPr>
                <w:noProof/>
                <w:webHidden/>
              </w:rPr>
              <w:fldChar w:fldCharType="begin"/>
            </w:r>
            <w:r w:rsidR="004443D7">
              <w:rPr>
                <w:noProof/>
                <w:webHidden/>
              </w:rPr>
              <w:instrText xml:space="preserve"> PAGEREF _Toc183879081 \h </w:instrText>
            </w:r>
            <w:r w:rsidR="004443D7">
              <w:rPr>
                <w:noProof/>
                <w:webHidden/>
              </w:rPr>
            </w:r>
            <w:r w:rsidR="004443D7">
              <w:rPr>
                <w:noProof/>
                <w:webHidden/>
              </w:rPr>
              <w:fldChar w:fldCharType="separate"/>
            </w:r>
            <w:r w:rsidR="004443D7">
              <w:rPr>
                <w:noProof/>
                <w:webHidden/>
              </w:rPr>
              <w:t>5</w:t>
            </w:r>
            <w:r w:rsidR="004443D7">
              <w:rPr>
                <w:noProof/>
                <w:webHidden/>
              </w:rPr>
              <w:fldChar w:fldCharType="end"/>
            </w:r>
          </w:hyperlink>
        </w:p>
        <w:p w14:paraId="0B0B99A0" w14:textId="528C77E7" w:rsidR="004443D7" w:rsidRDefault="008F2AED">
          <w:pPr>
            <w:pStyle w:val="TDC1"/>
            <w:tabs>
              <w:tab w:val="left" w:pos="440"/>
              <w:tab w:val="right" w:leader="dot" w:pos="8494"/>
            </w:tabs>
            <w:rPr>
              <w:rFonts w:cstheme="minorBidi"/>
              <w:noProof/>
              <w14:ligatures w14:val="none"/>
            </w:rPr>
          </w:pPr>
          <w:hyperlink w:anchor="_Toc183879082" w:history="1">
            <w:r w:rsidR="004443D7" w:rsidRPr="008F745C">
              <w:rPr>
                <w:rStyle w:val="Hipervnculo"/>
                <w:rFonts w:asciiTheme="majorHAnsi" w:hAnsiTheme="majorHAnsi" w:cstheme="majorHAnsi"/>
                <w:b/>
                <w:bCs/>
                <w:noProof/>
              </w:rPr>
              <w:t>5.</w:t>
            </w:r>
            <w:r w:rsidR="004443D7">
              <w:rPr>
                <w:rFonts w:cstheme="minorBidi"/>
                <w:noProof/>
                <w14:ligatures w14:val="none"/>
              </w:rPr>
              <w:tab/>
            </w:r>
            <w:r w:rsidR="004443D7" w:rsidRPr="008F745C">
              <w:rPr>
                <w:rStyle w:val="Hipervnculo"/>
                <w:rFonts w:asciiTheme="majorHAnsi" w:hAnsiTheme="majorHAnsi" w:cstheme="majorHAnsi"/>
                <w:b/>
                <w:bCs/>
                <w:noProof/>
              </w:rPr>
              <w:t>Antecedentes del área de TI</w:t>
            </w:r>
            <w:r w:rsidR="004443D7">
              <w:rPr>
                <w:noProof/>
                <w:webHidden/>
              </w:rPr>
              <w:tab/>
            </w:r>
            <w:r w:rsidR="004443D7">
              <w:rPr>
                <w:noProof/>
                <w:webHidden/>
              </w:rPr>
              <w:fldChar w:fldCharType="begin"/>
            </w:r>
            <w:r w:rsidR="004443D7">
              <w:rPr>
                <w:noProof/>
                <w:webHidden/>
              </w:rPr>
              <w:instrText xml:space="preserve"> PAGEREF _Toc183879082 \h </w:instrText>
            </w:r>
            <w:r w:rsidR="004443D7">
              <w:rPr>
                <w:noProof/>
                <w:webHidden/>
              </w:rPr>
            </w:r>
            <w:r w:rsidR="004443D7">
              <w:rPr>
                <w:noProof/>
                <w:webHidden/>
              </w:rPr>
              <w:fldChar w:fldCharType="separate"/>
            </w:r>
            <w:r w:rsidR="004443D7">
              <w:rPr>
                <w:noProof/>
                <w:webHidden/>
              </w:rPr>
              <w:t>5</w:t>
            </w:r>
            <w:r w:rsidR="004443D7">
              <w:rPr>
                <w:noProof/>
                <w:webHidden/>
              </w:rPr>
              <w:fldChar w:fldCharType="end"/>
            </w:r>
          </w:hyperlink>
        </w:p>
        <w:p w14:paraId="57114513" w14:textId="41EE4D7B" w:rsidR="004443D7" w:rsidRDefault="008F2AED">
          <w:pPr>
            <w:pStyle w:val="TDC2"/>
            <w:tabs>
              <w:tab w:val="left" w:pos="880"/>
              <w:tab w:val="right" w:leader="dot" w:pos="8494"/>
            </w:tabs>
            <w:rPr>
              <w:rFonts w:cstheme="minorBidi"/>
              <w:noProof/>
              <w14:ligatures w14:val="none"/>
            </w:rPr>
          </w:pPr>
          <w:hyperlink w:anchor="_Toc183879083" w:history="1">
            <w:r w:rsidR="004443D7" w:rsidRPr="008F745C">
              <w:rPr>
                <w:rStyle w:val="Hipervnculo"/>
                <w:rFonts w:asciiTheme="majorHAnsi" w:hAnsiTheme="majorHAnsi" w:cstheme="majorHAnsi"/>
                <w:b/>
                <w:bCs/>
                <w:noProof/>
              </w:rPr>
              <w:t>5.1.</w:t>
            </w:r>
            <w:r w:rsidR="004443D7">
              <w:rPr>
                <w:rFonts w:cstheme="minorBidi"/>
                <w:noProof/>
                <w14:ligatures w14:val="none"/>
              </w:rPr>
              <w:tab/>
            </w:r>
            <w:r w:rsidR="004443D7" w:rsidRPr="008F745C">
              <w:rPr>
                <w:rStyle w:val="Hipervnculo"/>
                <w:rFonts w:asciiTheme="majorHAnsi" w:hAnsiTheme="majorHAnsi" w:cstheme="majorHAnsi"/>
                <w:b/>
                <w:bCs/>
                <w:noProof/>
              </w:rPr>
              <w:t>Descripción</w:t>
            </w:r>
            <w:r w:rsidR="004443D7">
              <w:rPr>
                <w:noProof/>
                <w:webHidden/>
              </w:rPr>
              <w:tab/>
            </w:r>
            <w:r w:rsidR="004443D7">
              <w:rPr>
                <w:noProof/>
                <w:webHidden/>
              </w:rPr>
              <w:fldChar w:fldCharType="begin"/>
            </w:r>
            <w:r w:rsidR="004443D7">
              <w:rPr>
                <w:noProof/>
                <w:webHidden/>
              </w:rPr>
              <w:instrText xml:space="preserve"> PAGEREF _Toc183879083 \h </w:instrText>
            </w:r>
            <w:r w:rsidR="004443D7">
              <w:rPr>
                <w:noProof/>
                <w:webHidden/>
              </w:rPr>
            </w:r>
            <w:r w:rsidR="004443D7">
              <w:rPr>
                <w:noProof/>
                <w:webHidden/>
              </w:rPr>
              <w:fldChar w:fldCharType="separate"/>
            </w:r>
            <w:r w:rsidR="004443D7">
              <w:rPr>
                <w:noProof/>
                <w:webHidden/>
              </w:rPr>
              <w:t>6</w:t>
            </w:r>
            <w:r w:rsidR="004443D7">
              <w:rPr>
                <w:noProof/>
                <w:webHidden/>
              </w:rPr>
              <w:fldChar w:fldCharType="end"/>
            </w:r>
          </w:hyperlink>
        </w:p>
        <w:p w14:paraId="4C93D258" w14:textId="5C0897A1" w:rsidR="004443D7" w:rsidRDefault="008F2AED">
          <w:pPr>
            <w:pStyle w:val="TDC2"/>
            <w:tabs>
              <w:tab w:val="left" w:pos="880"/>
              <w:tab w:val="right" w:leader="dot" w:pos="8494"/>
            </w:tabs>
            <w:rPr>
              <w:rFonts w:cstheme="minorBidi"/>
              <w:noProof/>
              <w14:ligatures w14:val="none"/>
            </w:rPr>
          </w:pPr>
          <w:hyperlink w:anchor="_Toc183879084" w:history="1">
            <w:r w:rsidR="004443D7" w:rsidRPr="008F745C">
              <w:rPr>
                <w:rStyle w:val="Hipervnculo"/>
                <w:rFonts w:asciiTheme="majorHAnsi" w:hAnsiTheme="majorHAnsi" w:cstheme="majorHAnsi"/>
                <w:b/>
                <w:bCs/>
                <w:noProof/>
              </w:rPr>
              <w:t>5.2.</w:t>
            </w:r>
            <w:r w:rsidR="004443D7">
              <w:rPr>
                <w:rFonts w:cstheme="minorBidi"/>
                <w:noProof/>
                <w14:ligatures w14:val="none"/>
              </w:rPr>
              <w:tab/>
            </w:r>
            <w:r w:rsidR="004443D7" w:rsidRPr="008F745C">
              <w:rPr>
                <w:rStyle w:val="Hipervnculo"/>
                <w:rFonts w:asciiTheme="majorHAnsi" w:hAnsiTheme="majorHAnsi" w:cstheme="majorHAnsi"/>
                <w:b/>
                <w:bCs/>
                <w:noProof/>
              </w:rPr>
              <w:t>Misión:</w:t>
            </w:r>
            <w:r w:rsidR="004443D7">
              <w:rPr>
                <w:noProof/>
                <w:webHidden/>
              </w:rPr>
              <w:tab/>
            </w:r>
            <w:r w:rsidR="004443D7">
              <w:rPr>
                <w:noProof/>
                <w:webHidden/>
              </w:rPr>
              <w:fldChar w:fldCharType="begin"/>
            </w:r>
            <w:r w:rsidR="004443D7">
              <w:rPr>
                <w:noProof/>
                <w:webHidden/>
              </w:rPr>
              <w:instrText xml:space="preserve"> PAGEREF _Toc183879084 \h </w:instrText>
            </w:r>
            <w:r w:rsidR="004443D7">
              <w:rPr>
                <w:noProof/>
                <w:webHidden/>
              </w:rPr>
            </w:r>
            <w:r w:rsidR="004443D7">
              <w:rPr>
                <w:noProof/>
                <w:webHidden/>
              </w:rPr>
              <w:fldChar w:fldCharType="separate"/>
            </w:r>
            <w:r w:rsidR="004443D7">
              <w:rPr>
                <w:noProof/>
                <w:webHidden/>
              </w:rPr>
              <w:t>6</w:t>
            </w:r>
            <w:r w:rsidR="004443D7">
              <w:rPr>
                <w:noProof/>
                <w:webHidden/>
              </w:rPr>
              <w:fldChar w:fldCharType="end"/>
            </w:r>
          </w:hyperlink>
        </w:p>
        <w:p w14:paraId="5DF94C77" w14:textId="4F9D4D7D" w:rsidR="004443D7" w:rsidRDefault="008F2AED">
          <w:pPr>
            <w:pStyle w:val="TDC2"/>
            <w:tabs>
              <w:tab w:val="left" w:pos="880"/>
              <w:tab w:val="right" w:leader="dot" w:pos="8494"/>
            </w:tabs>
            <w:rPr>
              <w:rFonts w:cstheme="minorBidi"/>
              <w:noProof/>
              <w14:ligatures w14:val="none"/>
            </w:rPr>
          </w:pPr>
          <w:hyperlink w:anchor="_Toc183879085" w:history="1">
            <w:r w:rsidR="004443D7" w:rsidRPr="008F745C">
              <w:rPr>
                <w:rStyle w:val="Hipervnculo"/>
                <w:rFonts w:asciiTheme="majorHAnsi" w:hAnsiTheme="majorHAnsi" w:cstheme="majorHAnsi"/>
                <w:b/>
                <w:bCs/>
                <w:noProof/>
              </w:rPr>
              <w:t>5.3.</w:t>
            </w:r>
            <w:r w:rsidR="004443D7">
              <w:rPr>
                <w:rFonts w:cstheme="minorBidi"/>
                <w:noProof/>
                <w14:ligatures w14:val="none"/>
              </w:rPr>
              <w:tab/>
            </w:r>
            <w:r w:rsidR="004443D7" w:rsidRPr="008F745C">
              <w:rPr>
                <w:rStyle w:val="Hipervnculo"/>
                <w:rFonts w:asciiTheme="majorHAnsi" w:hAnsiTheme="majorHAnsi" w:cstheme="majorHAnsi"/>
                <w:b/>
                <w:bCs/>
                <w:noProof/>
              </w:rPr>
              <w:t>Visión:</w:t>
            </w:r>
            <w:r w:rsidR="004443D7">
              <w:rPr>
                <w:noProof/>
                <w:webHidden/>
              </w:rPr>
              <w:tab/>
            </w:r>
            <w:r w:rsidR="004443D7">
              <w:rPr>
                <w:noProof/>
                <w:webHidden/>
              </w:rPr>
              <w:fldChar w:fldCharType="begin"/>
            </w:r>
            <w:r w:rsidR="004443D7">
              <w:rPr>
                <w:noProof/>
                <w:webHidden/>
              </w:rPr>
              <w:instrText xml:space="preserve"> PAGEREF _Toc183879085 \h </w:instrText>
            </w:r>
            <w:r w:rsidR="004443D7">
              <w:rPr>
                <w:noProof/>
                <w:webHidden/>
              </w:rPr>
            </w:r>
            <w:r w:rsidR="004443D7">
              <w:rPr>
                <w:noProof/>
                <w:webHidden/>
              </w:rPr>
              <w:fldChar w:fldCharType="separate"/>
            </w:r>
            <w:r w:rsidR="004443D7">
              <w:rPr>
                <w:noProof/>
                <w:webHidden/>
              </w:rPr>
              <w:t>6</w:t>
            </w:r>
            <w:r w:rsidR="004443D7">
              <w:rPr>
                <w:noProof/>
                <w:webHidden/>
              </w:rPr>
              <w:fldChar w:fldCharType="end"/>
            </w:r>
          </w:hyperlink>
        </w:p>
        <w:p w14:paraId="3FF74A8C" w14:textId="74199E61" w:rsidR="004443D7" w:rsidRDefault="008F2AED">
          <w:pPr>
            <w:pStyle w:val="TDC2"/>
            <w:tabs>
              <w:tab w:val="left" w:pos="880"/>
              <w:tab w:val="right" w:leader="dot" w:pos="8494"/>
            </w:tabs>
            <w:rPr>
              <w:rFonts w:cstheme="minorBidi"/>
              <w:noProof/>
              <w14:ligatures w14:val="none"/>
            </w:rPr>
          </w:pPr>
          <w:hyperlink w:anchor="_Toc183879086" w:history="1">
            <w:r w:rsidR="004443D7" w:rsidRPr="008F745C">
              <w:rPr>
                <w:rStyle w:val="Hipervnculo"/>
                <w:rFonts w:asciiTheme="majorHAnsi" w:hAnsiTheme="majorHAnsi" w:cstheme="majorHAnsi"/>
                <w:b/>
                <w:bCs/>
                <w:noProof/>
              </w:rPr>
              <w:t>5.4.</w:t>
            </w:r>
            <w:r w:rsidR="004443D7">
              <w:rPr>
                <w:rFonts w:cstheme="minorBidi"/>
                <w:noProof/>
                <w14:ligatures w14:val="none"/>
              </w:rPr>
              <w:tab/>
            </w:r>
            <w:r w:rsidR="004443D7" w:rsidRPr="008F745C">
              <w:rPr>
                <w:rStyle w:val="Hipervnculo"/>
                <w:rFonts w:asciiTheme="majorHAnsi" w:hAnsiTheme="majorHAnsi" w:cstheme="majorHAnsi"/>
                <w:b/>
                <w:bCs/>
                <w:noProof/>
              </w:rPr>
              <w:t>Organigrama</w:t>
            </w:r>
            <w:r w:rsidR="004443D7">
              <w:rPr>
                <w:noProof/>
                <w:webHidden/>
              </w:rPr>
              <w:tab/>
            </w:r>
            <w:r w:rsidR="004443D7">
              <w:rPr>
                <w:noProof/>
                <w:webHidden/>
              </w:rPr>
              <w:fldChar w:fldCharType="begin"/>
            </w:r>
            <w:r w:rsidR="004443D7">
              <w:rPr>
                <w:noProof/>
                <w:webHidden/>
              </w:rPr>
              <w:instrText xml:space="preserve"> PAGEREF _Toc183879086 \h </w:instrText>
            </w:r>
            <w:r w:rsidR="004443D7">
              <w:rPr>
                <w:noProof/>
                <w:webHidden/>
              </w:rPr>
            </w:r>
            <w:r w:rsidR="004443D7">
              <w:rPr>
                <w:noProof/>
                <w:webHidden/>
              </w:rPr>
              <w:fldChar w:fldCharType="separate"/>
            </w:r>
            <w:r w:rsidR="004443D7">
              <w:rPr>
                <w:noProof/>
                <w:webHidden/>
              </w:rPr>
              <w:t>6</w:t>
            </w:r>
            <w:r w:rsidR="004443D7">
              <w:rPr>
                <w:noProof/>
                <w:webHidden/>
              </w:rPr>
              <w:fldChar w:fldCharType="end"/>
            </w:r>
          </w:hyperlink>
        </w:p>
        <w:p w14:paraId="0CF3A41F" w14:textId="6750A7D7" w:rsidR="004443D7" w:rsidRDefault="008F2AED">
          <w:pPr>
            <w:pStyle w:val="TDC2"/>
            <w:tabs>
              <w:tab w:val="left" w:pos="880"/>
              <w:tab w:val="right" w:leader="dot" w:pos="8494"/>
            </w:tabs>
            <w:rPr>
              <w:rFonts w:cstheme="minorBidi"/>
              <w:noProof/>
              <w14:ligatures w14:val="none"/>
            </w:rPr>
          </w:pPr>
          <w:hyperlink w:anchor="_Toc183879087" w:history="1">
            <w:r w:rsidR="004443D7" w:rsidRPr="008F745C">
              <w:rPr>
                <w:rStyle w:val="Hipervnculo"/>
                <w:rFonts w:asciiTheme="majorHAnsi" w:hAnsiTheme="majorHAnsi" w:cstheme="majorHAnsi"/>
                <w:b/>
                <w:bCs/>
                <w:noProof/>
              </w:rPr>
              <w:t>5.5.</w:t>
            </w:r>
            <w:r w:rsidR="004443D7">
              <w:rPr>
                <w:rFonts w:cstheme="minorBidi"/>
                <w:noProof/>
                <w14:ligatures w14:val="none"/>
              </w:rPr>
              <w:tab/>
            </w:r>
            <w:r w:rsidR="004443D7" w:rsidRPr="008F745C">
              <w:rPr>
                <w:rStyle w:val="Hipervnculo"/>
                <w:rFonts w:asciiTheme="majorHAnsi" w:hAnsiTheme="majorHAnsi" w:cstheme="majorHAnsi"/>
                <w:b/>
                <w:bCs/>
                <w:noProof/>
              </w:rPr>
              <w:t>Modelo de negocio</w:t>
            </w:r>
            <w:r w:rsidR="004443D7">
              <w:rPr>
                <w:noProof/>
                <w:webHidden/>
              </w:rPr>
              <w:tab/>
            </w:r>
            <w:r w:rsidR="004443D7">
              <w:rPr>
                <w:noProof/>
                <w:webHidden/>
              </w:rPr>
              <w:fldChar w:fldCharType="begin"/>
            </w:r>
            <w:r w:rsidR="004443D7">
              <w:rPr>
                <w:noProof/>
                <w:webHidden/>
              </w:rPr>
              <w:instrText xml:space="preserve"> PAGEREF _Toc183879087 \h </w:instrText>
            </w:r>
            <w:r w:rsidR="004443D7">
              <w:rPr>
                <w:noProof/>
                <w:webHidden/>
              </w:rPr>
            </w:r>
            <w:r w:rsidR="004443D7">
              <w:rPr>
                <w:noProof/>
                <w:webHidden/>
              </w:rPr>
              <w:fldChar w:fldCharType="separate"/>
            </w:r>
            <w:r w:rsidR="004443D7">
              <w:rPr>
                <w:noProof/>
                <w:webHidden/>
              </w:rPr>
              <w:t>7</w:t>
            </w:r>
            <w:r w:rsidR="004443D7">
              <w:rPr>
                <w:noProof/>
                <w:webHidden/>
              </w:rPr>
              <w:fldChar w:fldCharType="end"/>
            </w:r>
          </w:hyperlink>
        </w:p>
        <w:p w14:paraId="79EBE2C5" w14:textId="5E138EE1" w:rsidR="004443D7" w:rsidRDefault="008F2AED">
          <w:pPr>
            <w:pStyle w:val="TDC2"/>
            <w:tabs>
              <w:tab w:val="left" w:pos="880"/>
              <w:tab w:val="right" w:leader="dot" w:pos="8494"/>
            </w:tabs>
            <w:rPr>
              <w:rFonts w:cstheme="minorBidi"/>
              <w:noProof/>
              <w14:ligatures w14:val="none"/>
            </w:rPr>
          </w:pPr>
          <w:hyperlink w:anchor="_Toc183879088" w:history="1">
            <w:r w:rsidR="004443D7" w:rsidRPr="008F745C">
              <w:rPr>
                <w:rStyle w:val="Hipervnculo"/>
                <w:rFonts w:asciiTheme="majorHAnsi" w:hAnsiTheme="majorHAnsi" w:cstheme="majorHAnsi"/>
                <w:b/>
                <w:bCs/>
                <w:noProof/>
              </w:rPr>
              <w:t>5.6.</w:t>
            </w:r>
            <w:r w:rsidR="004443D7">
              <w:rPr>
                <w:rFonts w:cstheme="minorBidi"/>
                <w:noProof/>
                <w14:ligatures w14:val="none"/>
              </w:rPr>
              <w:tab/>
            </w:r>
            <w:r w:rsidR="004443D7" w:rsidRPr="008F745C">
              <w:rPr>
                <w:rStyle w:val="Hipervnculo"/>
                <w:rFonts w:asciiTheme="majorHAnsi" w:hAnsiTheme="majorHAnsi" w:cstheme="majorHAnsi"/>
                <w:b/>
                <w:bCs/>
                <w:noProof/>
              </w:rPr>
              <w:t>Servicios/procesos auditar</w:t>
            </w:r>
            <w:r w:rsidR="004443D7">
              <w:rPr>
                <w:noProof/>
                <w:webHidden/>
              </w:rPr>
              <w:tab/>
            </w:r>
            <w:r w:rsidR="004443D7">
              <w:rPr>
                <w:noProof/>
                <w:webHidden/>
              </w:rPr>
              <w:fldChar w:fldCharType="begin"/>
            </w:r>
            <w:r w:rsidR="004443D7">
              <w:rPr>
                <w:noProof/>
                <w:webHidden/>
              </w:rPr>
              <w:instrText xml:space="preserve"> PAGEREF _Toc183879088 \h </w:instrText>
            </w:r>
            <w:r w:rsidR="004443D7">
              <w:rPr>
                <w:noProof/>
                <w:webHidden/>
              </w:rPr>
            </w:r>
            <w:r w:rsidR="004443D7">
              <w:rPr>
                <w:noProof/>
                <w:webHidden/>
              </w:rPr>
              <w:fldChar w:fldCharType="separate"/>
            </w:r>
            <w:r w:rsidR="004443D7">
              <w:rPr>
                <w:noProof/>
                <w:webHidden/>
              </w:rPr>
              <w:t>7</w:t>
            </w:r>
            <w:r w:rsidR="004443D7">
              <w:rPr>
                <w:noProof/>
                <w:webHidden/>
              </w:rPr>
              <w:fldChar w:fldCharType="end"/>
            </w:r>
          </w:hyperlink>
        </w:p>
        <w:p w14:paraId="69679188" w14:textId="6E9495B2" w:rsidR="004443D7" w:rsidRDefault="008F2AED">
          <w:pPr>
            <w:pStyle w:val="TDC3"/>
            <w:tabs>
              <w:tab w:val="left" w:pos="1320"/>
              <w:tab w:val="right" w:leader="dot" w:pos="8494"/>
            </w:tabs>
            <w:rPr>
              <w:rFonts w:cstheme="minorBidi"/>
              <w:noProof/>
              <w14:ligatures w14:val="none"/>
            </w:rPr>
          </w:pPr>
          <w:hyperlink w:anchor="_Toc183879089" w:history="1">
            <w:r w:rsidR="004443D7" w:rsidRPr="008F745C">
              <w:rPr>
                <w:rStyle w:val="Hipervnculo"/>
                <w:rFonts w:asciiTheme="majorHAnsi" w:hAnsiTheme="majorHAnsi" w:cstheme="majorHAnsi"/>
                <w:b/>
                <w:bCs/>
                <w:noProof/>
              </w:rPr>
              <w:t>5.6.1.</w:t>
            </w:r>
            <w:r w:rsidR="004443D7">
              <w:rPr>
                <w:rFonts w:cstheme="minorBidi"/>
                <w:noProof/>
                <w14:ligatures w14:val="none"/>
              </w:rPr>
              <w:tab/>
            </w:r>
            <w:r w:rsidR="004443D7" w:rsidRPr="008F745C">
              <w:rPr>
                <w:rStyle w:val="Hipervnculo"/>
                <w:rFonts w:asciiTheme="majorHAnsi" w:hAnsiTheme="majorHAnsi" w:cstheme="majorHAnsi"/>
                <w:b/>
                <w:bCs/>
                <w:noProof/>
              </w:rPr>
              <w:t>Servicio a auditar</w:t>
            </w:r>
            <w:r w:rsidR="004443D7">
              <w:rPr>
                <w:noProof/>
                <w:webHidden/>
              </w:rPr>
              <w:tab/>
            </w:r>
            <w:r w:rsidR="004443D7">
              <w:rPr>
                <w:noProof/>
                <w:webHidden/>
              </w:rPr>
              <w:fldChar w:fldCharType="begin"/>
            </w:r>
            <w:r w:rsidR="004443D7">
              <w:rPr>
                <w:noProof/>
                <w:webHidden/>
              </w:rPr>
              <w:instrText xml:space="preserve"> PAGEREF _Toc183879089 \h </w:instrText>
            </w:r>
            <w:r w:rsidR="004443D7">
              <w:rPr>
                <w:noProof/>
                <w:webHidden/>
              </w:rPr>
            </w:r>
            <w:r w:rsidR="004443D7">
              <w:rPr>
                <w:noProof/>
                <w:webHidden/>
              </w:rPr>
              <w:fldChar w:fldCharType="separate"/>
            </w:r>
            <w:r w:rsidR="004443D7">
              <w:rPr>
                <w:noProof/>
                <w:webHidden/>
              </w:rPr>
              <w:t>7</w:t>
            </w:r>
            <w:r w:rsidR="004443D7">
              <w:rPr>
                <w:noProof/>
                <w:webHidden/>
              </w:rPr>
              <w:fldChar w:fldCharType="end"/>
            </w:r>
          </w:hyperlink>
        </w:p>
        <w:p w14:paraId="4546F2E3" w14:textId="543110CE" w:rsidR="004443D7" w:rsidRDefault="008F2AED">
          <w:pPr>
            <w:pStyle w:val="TDC3"/>
            <w:tabs>
              <w:tab w:val="left" w:pos="1320"/>
              <w:tab w:val="right" w:leader="dot" w:pos="8494"/>
            </w:tabs>
            <w:rPr>
              <w:rFonts w:cstheme="minorBidi"/>
              <w:noProof/>
              <w14:ligatures w14:val="none"/>
            </w:rPr>
          </w:pPr>
          <w:hyperlink w:anchor="_Toc183879090" w:history="1">
            <w:r w:rsidR="004443D7" w:rsidRPr="008F745C">
              <w:rPr>
                <w:rStyle w:val="Hipervnculo"/>
                <w:rFonts w:asciiTheme="majorHAnsi" w:hAnsiTheme="majorHAnsi" w:cstheme="majorHAnsi"/>
                <w:b/>
                <w:bCs/>
                <w:noProof/>
              </w:rPr>
              <w:t>5.6.3.</w:t>
            </w:r>
            <w:r w:rsidR="004443D7">
              <w:rPr>
                <w:rFonts w:cstheme="minorBidi"/>
                <w:noProof/>
                <w14:ligatures w14:val="none"/>
              </w:rPr>
              <w:tab/>
            </w:r>
            <w:r w:rsidR="004443D7" w:rsidRPr="008F745C">
              <w:rPr>
                <w:rStyle w:val="Hipervnculo"/>
                <w:rFonts w:asciiTheme="majorHAnsi" w:hAnsiTheme="majorHAnsi" w:cstheme="majorHAnsi"/>
                <w:b/>
                <w:bCs/>
                <w:noProof/>
              </w:rPr>
              <w:t>Procesos de del servicio a auditar</w:t>
            </w:r>
            <w:r w:rsidR="004443D7">
              <w:rPr>
                <w:noProof/>
                <w:webHidden/>
              </w:rPr>
              <w:tab/>
            </w:r>
            <w:r w:rsidR="004443D7">
              <w:rPr>
                <w:noProof/>
                <w:webHidden/>
              </w:rPr>
              <w:fldChar w:fldCharType="begin"/>
            </w:r>
            <w:r w:rsidR="004443D7">
              <w:rPr>
                <w:noProof/>
                <w:webHidden/>
              </w:rPr>
              <w:instrText xml:space="preserve"> PAGEREF _Toc183879090 \h </w:instrText>
            </w:r>
            <w:r w:rsidR="004443D7">
              <w:rPr>
                <w:noProof/>
                <w:webHidden/>
              </w:rPr>
            </w:r>
            <w:r w:rsidR="004443D7">
              <w:rPr>
                <w:noProof/>
                <w:webHidden/>
              </w:rPr>
              <w:fldChar w:fldCharType="separate"/>
            </w:r>
            <w:r w:rsidR="004443D7">
              <w:rPr>
                <w:noProof/>
                <w:webHidden/>
              </w:rPr>
              <w:t>7</w:t>
            </w:r>
            <w:r w:rsidR="004443D7">
              <w:rPr>
                <w:noProof/>
                <w:webHidden/>
              </w:rPr>
              <w:fldChar w:fldCharType="end"/>
            </w:r>
          </w:hyperlink>
        </w:p>
        <w:p w14:paraId="4DE0B832" w14:textId="6DD494AA" w:rsidR="004443D7" w:rsidRDefault="008F2AED">
          <w:pPr>
            <w:pStyle w:val="TDC2"/>
            <w:tabs>
              <w:tab w:val="left" w:pos="880"/>
              <w:tab w:val="right" w:leader="dot" w:pos="8494"/>
            </w:tabs>
            <w:rPr>
              <w:rFonts w:cstheme="minorBidi"/>
              <w:noProof/>
              <w14:ligatures w14:val="none"/>
            </w:rPr>
          </w:pPr>
          <w:hyperlink w:anchor="_Toc183879091" w:history="1">
            <w:r w:rsidR="004443D7" w:rsidRPr="008F745C">
              <w:rPr>
                <w:rStyle w:val="Hipervnculo"/>
                <w:rFonts w:asciiTheme="majorHAnsi" w:hAnsiTheme="majorHAnsi" w:cstheme="majorHAnsi"/>
                <w:b/>
                <w:bCs/>
                <w:noProof/>
              </w:rPr>
              <w:t>5.7.</w:t>
            </w:r>
            <w:r w:rsidR="004443D7">
              <w:rPr>
                <w:rFonts w:cstheme="minorBidi"/>
                <w:noProof/>
                <w14:ligatures w14:val="none"/>
              </w:rPr>
              <w:tab/>
            </w:r>
            <w:r w:rsidR="004443D7" w:rsidRPr="008F745C">
              <w:rPr>
                <w:rStyle w:val="Hipervnculo"/>
                <w:rFonts w:asciiTheme="majorHAnsi" w:hAnsiTheme="majorHAnsi" w:cstheme="majorHAnsi"/>
                <w:b/>
                <w:bCs/>
                <w:noProof/>
              </w:rPr>
              <w:t>Diagramas de flujo de cada proceso.</w:t>
            </w:r>
            <w:r w:rsidR="004443D7">
              <w:rPr>
                <w:noProof/>
                <w:webHidden/>
              </w:rPr>
              <w:tab/>
            </w:r>
            <w:r w:rsidR="004443D7">
              <w:rPr>
                <w:noProof/>
                <w:webHidden/>
              </w:rPr>
              <w:fldChar w:fldCharType="begin"/>
            </w:r>
            <w:r w:rsidR="004443D7">
              <w:rPr>
                <w:noProof/>
                <w:webHidden/>
              </w:rPr>
              <w:instrText xml:space="preserve"> PAGEREF _Toc183879091 \h </w:instrText>
            </w:r>
            <w:r w:rsidR="004443D7">
              <w:rPr>
                <w:noProof/>
                <w:webHidden/>
              </w:rPr>
            </w:r>
            <w:r w:rsidR="004443D7">
              <w:rPr>
                <w:noProof/>
                <w:webHidden/>
              </w:rPr>
              <w:fldChar w:fldCharType="separate"/>
            </w:r>
            <w:r w:rsidR="004443D7">
              <w:rPr>
                <w:noProof/>
                <w:webHidden/>
              </w:rPr>
              <w:t>8</w:t>
            </w:r>
            <w:r w:rsidR="004443D7">
              <w:rPr>
                <w:noProof/>
                <w:webHidden/>
              </w:rPr>
              <w:fldChar w:fldCharType="end"/>
            </w:r>
          </w:hyperlink>
        </w:p>
        <w:p w14:paraId="410725D0" w14:textId="29D9084C" w:rsidR="004443D7" w:rsidRDefault="008F2AED">
          <w:pPr>
            <w:pStyle w:val="TDC1"/>
            <w:tabs>
              <w:tab w:val="left" w:pos="440"/>
              <w:tab w:val="right" w:leader="dot" w:pos="8494"/>
            </w:tabs>
            <w:rPr>
              <w:rFonts w:cstheme="minorBidi"/>
              <w:noProof/>
              <w14:ligatures w14:val="none"/>
            </w:rPr>
          </w:pPr>
          <w:hyperlink w:anchor="_Toc183879092" w:history="1">
            <w:r w:rsidR="004443D7" w:rsidRPr="008F745C">
              <w:rPr>
                <w:rStyle w:val="Hipervnculo"/>
                <w:rFonts w:asciiTheme="majorHAnsi" w:hAnsiTheme="majorHAnsi" w:cstheme="majorHAnsi"/>
                <w:b/>
                <w:noProof/>
              </w:rPr>
              <w:t>6.</w:t>
            </w:r>
            <w:r w:rsidR="004443D7">
              <w:rPr>
                <w:rFonts w:cstheme="minorBidi"/>
                <w:noProof/>
                <w14:ligatures w14:val="none"/>
              </w:rPr>
              <w:tab/>
            </w:r>
            <w:r w:rsidR="004443D7" w:rsidRPr="008F745C">
              <w:rPr>
                <w:rStyle w:val="Hipervnculo"/>
                <w:rFonts w:asciiTheme="majorHAnsi" w:hAnsiTheme="majorHAnsi" w:cstheme="majorHAnsi"/>
                <w:b/>
                <w:noProof/>
              </w:rPr>
              <w:t>Metodología para realizar la auditoria</w:t>
            </w:r>
            <w:r w:rsidR="004443D7">
              <w:rPr>
                <w:noProof/>
                <w:webHidden/>
              </w:rPr>
              <w:tab/>
            </w:r>
            <w:r w:rsidR="004443D7">
              <w:rPr>
                <w:noProof/>
                <w:webHidden/>
              </w:rPr>
              <w:fldChar w:fldCharType="begin"/>
            </w:r>
            <w:r w:rsidR="004443D7">
              <w:rPr>
                <w:noProof/>
                <w:webHidden/>
              </w:rPr>
              <w:instrText xml:space="preserve"> PAGEREF _Toc183879092 \h </w:instrText>
            </w:r>
            <w:r w:rsidR="004443D7">
              <w:rPr>
                <w:noProof/>
                <w:webHidden/>
              </w:rPr>
            </w:r>
            <w:r w:rsidR="004443D7">
              <w:rPr>
                <w:noProof/>
                <w:webHidden/>
              </w:rPr>
              <w:fldChar w:fldCharType="separate"/>
            </w:r>
            <w:r w:rsidR="004443D7">
              <w:rPr>
                <w:noProof/>
                <w:webHidden/>
              </w:rPr>
              <w:t>10</w:t>
            </w:r>
            <w:r w:rsidR="004443D7">
              <w:rPr>
                <w:noProof/>
                <w:webHidden/>
              </w:rPr>
              <w:fldChar w:fldCharType="end"/>
            </w:r>
          </w:hyperlink>
        </w:p>
        <w:p w14:paraId="4A4279A0" w14:textId="72C7B3ED" w:rsidR="004443D7" w:rsidRDefault="008F2AED">
          <w:pPr>
            <w:pStyle w:val="TDC2"/>
            <w:tabs>
              <w:tab w:val="left" w:pos="880"/>
              <w:tab w:val="right" w:leader="dot" w:pos="8494"/>
            </w:tabs>
            <w:rPr>
              <w:rFonts w:cstheme="minorBidi"/>
              <w:noProof/>
              <w14:ligatures w14:val="none"/>
            </w:rPr>
          </w:pPr>
          <w:hyperlink w:anchor="_Toc183879093" w:history="1">
            <w:r w:rsidR="004443D7" w:rsidRPr="008F745C">
              <w:rPr>
                <w:rStyle w:val="Hipervnculo"/>
                <w:rFonts w:asciiTheme="majorHAnsi" w:hAnsiTheme="majorHAnsi" w:cstheme="majorHAnsi"/>
                <w:b/>
                <w:bCs/>
                <w:noProof/>
              </w:rPr>
              <w:t>6.1.</w:t>
            </w:r>
            <w:r w:rsidR="004443D7">
              <w:rPr>
                <w:rFonts w:cstheme="minorBidi"/>
                <w:noProof/>
                <w14:ligatures w14:val="none"/>
              </w:rPr>
              <w:tab/>
            </w:r>
            <w:r w:rsidR="004443D7" w:rsidRPr="008F745C">
              <w:rPr>
                <w:rStyle w:val="Hipervnculo"/>
                <w:rFonts w:asciiTheme="majorHAnsi" w:hAnsiTheme="majorHAnsi" w:cstheme="majorHAnsi"/>
                <w:b/>
                <w:noProof/>
              </w:rPr>
              <w:t>Etapa 1: Planeación de la auditoría de Tecnologías de la Información.</w:t>
            </w:r>
            <w:r w:rsidR="004443D7">
              <w:rPr>
                <w:noProof/>
                <w:webHidden/>
              </w:rPr>
              <w:tab/>
            </w:r>
            <w:r w:rsidR="004443D7">
              <w:rPr>
                <w:noProof/>
                <w:webHidden/>
              </w:rPr>
              <w:fldChar w:fldCharType="begin"/>
            </w:r>
            <w:r w:rsidR="004443D7">
              <w:rPr>
                <w:noProof/>
                <w:webHidden/>
              </w:rPr>
              <w:instrText xml:space="preserve"> PAGEREF _Toc183879093 \h </w:instrText>
            </w:r>
            <w:r w:rsidR="004443D7">
              <w:rPr>
                <w:noProof/>
                <w:webHidden/>
              </w:rPr>
            </w:r>
            <w:r w:rsidR="004443D7">
              <w:rPr>
                <w:noProof/>
                <w:webHidden/>
              </w:rPr>
              <w:fldChar w:fldCharType="separate"/>
            </w:r>
            <w:r w:rsidR="004443D7">
              <w:rPr>
                <w:noProof/>
                <w:webHidden/>
              </w:rPr>
              <w:t>10</w:t>
            </w:r>
            <w:r w:rsidR="004443D7">
              <w:rPr>
                <w:noProof/>
                <w:webHidden/>
              </w:rPr>
              <w:fldChar w:fldCharType="end"/>
            </w:r>
          </w:hyperlink>
        </w:p>
        <w:p w14:paraId="7340B987" w14:textId="271E8CCD" w:rsidR="004443D7" w:rsidRDefault="008F2AED">
          <w:pPr>
            <w:pStyle w:val="TDC2"/>
            <w:tabs>
              <w:tab w:val="left" w:pos="880"/>
              <w:tab w:val="right" w:leader="dot" w:pos="8494"/>
            </w:tabs>
            <w:rPr>
              <w:rFonts w:cstheme="minorBidi"/>
              <w:noProof/>
              <w14:ligatures w14:val="none"/>
            </w:rPr>
          </w:pPr>
          <w:hyperlink w:anchor="_Toc183879094" w:history="1">
            <w:r w:rsidR="004443D7" w:rsidRPr="008F745C">
              <w:rPr>
                <w:rStyle w:val="Hipervnculo"/>
                <w:rFonts w:asciiTheme="majorHAnsi" w:hAnsiTheme="majorHAnsi" w:cstheme="majorHAnsi"/>
                <w:b/>
                <w:bCs/>
                <w:noProof/>
              </w:rPr>
              <w:t>6.2.</w:t>
            </w:r>
            <w:r w:rsidR="004443D7">
              <w:rPr>
                <w:rFonts w:cstheme="minorBidi"/>
                <w:noProof/>
                <w14:ligatures w14:val="none"/>
              </w:rPr>
              <w:tab/>
            </w:r>
            <w:r w:rsidR="004443D7" w:rsidRPr="008F745C">
              <w:rPr>
                <w:rStyle w:val="Hipervnculo"/>
                <w:rFonts w:asciiTheme="majorHAnsi" w:hAnsiTheme="majorHAnsi" w:cstheme="majorHAnsi"/>
                <w:b/>
                <w:noProof/>
              </w:rPr>
              <w:t>Etapa 2: Ejecución de la auditoría de Tecnologías de la Información</w:t>
            </w:r>
            <w:r w:rsidR="004443D7">
              <w:rPr>
                <w:noProof/>
                <w:webHidden/>
              </w:rPr>
              <w:tab/>
            </w:r>
            <w:r w:rsidR="004443D7">
              <w:rPr>
                <w:noProof/>
                <w:webHidden/>
              </w:rPr>
              <w:fldChar w:fldCharType="begin"/>
            </w:r>
            <w:r w:rsidR="004443D7">
              <w:rPr>
                <w:noProof/>
                <w:webHidden/>
              </w:rPr>
              <w:instrText xml:space="preserve"> PAGEREF _Toc183879094 \h </w:instrText>
            </w:r>
            <w:r w:rsidR="004443D7">
              <w:rPr>
                <w:noProof/>
                <w:webHidden/>
              </w:rPr>
            </w:r>
            <w:r w:rsidR="004443D7">
              <w:rPr>
                <w:noProof/>
                <w:webHidden/>
              </w:rPr>
              <w:fldChar w:fldCharType="separate"/>
            </w:r>
            <w:r w:rsidR="004443D7">
              <w:rPr>
                <w:noProof/>
                <w:webHidden/>
              </w:rPr>
              <w:t>11</w:t>
            </w:r>
            <w:r w:rsidR="004443D7">
              <w:rPr>
                <w:noProof/>
                <w:webHidden/>
              </w:rPr>
              <w:fldChar w:fldCharType="end"/>
            </w:r>
          </w:hyperlink>
        </w:p>
        <w:p w14:paraId="151A580C" w14:textId="49AF4FF4" w:rsidR="004443D7" w:rsidRDefault="008F2AED">
          <w:pPr>
            <w:pStyle w:val="TDC2"/>
            <w:tabs>
              <w:tab w:val="left" w:pos="880"/>
              <w:tab w:val="right" w:leader="dot" w:pos="8494"/>
            </w:tabs>
            <w:rPr>
              <w:rFonts w:cstheme="minorBidi"/>
              <w:noProof/>
              <w14:ligatures w14:val="none"/>
            </w:rPr>
          </w:pPr>
          <w:hyperlink w:anchor="_Toc183879095" w:history="1">
            <w:r w:rsidR="004443D7" w:rsidRPr="008F745C">
              <w:rPr>
                <w:rStyle w:val="Hipervnculo"/>
                <w:rFonts w:asciiTheme="majorHAnsi" w:hAnsiTheme="majorHAnsi" w:cstheme="majorHAnsi"/>
                <w:b/>
                <w:bCs/>
                <w:noProof/>
              </w:rPr>
              <w:t>6.3.</w:t>
            </w:r>
            <w:r w:rsidR="004443D7">
              <w:rPr>
                <w:rFonts w:cstheme="minorBidi"/>
                <w:noProof/>
                <w14:ligatures w14:val="none"/>
              </w:rPr>
              <w:tab/>
            </w:r>
            <w:r w:rsidR="004443D7" w:rsidRPr="008F745C">
              <w:rPr>
                <w:rStyle w:val="Hipervnculo"/>
                <w:rFonts w:asciiTheme="majorHAnsi" w:hAnsiTheme="majorHAnsi" w:cstheme="majorHAnsi"/>
                <w:b/>
                <w:noProof/>
              </w:rPr>
              <w:t>Etapa 3: Dictamen de la auditoría de Tecnologías de la Información</w:t>
            </w:r>
            <w:r w:rsidR="004443D7">
              <w:rPr>
                <w:noProof/>
                <w:webHidden/>
              </w:rPr>
              <w:tab/>
            </w:r>
            <w:r w:rsidR="004443D7">
              <w:rPr>
                <w:noProof/>
                <w:webHidden/>
              </w:rPr>
              <w:fldChar w:fldCharType="begin"/>
            </w:r>
            <w:r w:rsidR="004443D7">
              <w:rPr>
                <w:noProof/>
                <w:webHidden/>
              </w:rPr>
              <w:instrText xml:space="preserve"> PAGEREF _Toc183879095 \h </w:instrText>
            </w:r>
            <w:r w:rsidR="004443D7">
              <w:rPr>
                <w:noProof/>
                <w:webHidden/>
              </w:rPr>
            </w:r>
            <w:r w:rsidR="004443D7">
              <w:rPr>
                <w:noProof/>
                <w:webHidden/>
              </w:rPr>
              <w:fldChar w:fldCharType="separate"/>
            </w:r>
            <w:r w:rsidR="004443D7">
              <w:rPr>
                <w:noProof/>
                <w:webHidden/>
              </w:rPr>
              <w:t>12</w:t>
            </w:r>
            <w:r w:rsidR="004443D7">
              <w:rPr>
                <w:noProof/>
                <w:webHidden/>
              </w:rPr>
              <w:fldChar w:fldCharType="end"/>
            </w:r>
          </w:hyperlink>
        </w:p>
        <w:p w14:paraId="2EB07C55" w14:textId="510073AC" w:rsidR="004443D7" w:rsidRDefault="008F2AED">
          <w:pPr>
            <w:pStyle w:val="TDC1"/>
            <w:tabs>
              <w:tab w:val="left" w:pos="440"/>
              <w:tab w:val="right" w:leader="dot" w:pos="8494"/>
            </w:tabs>
            <w:rPr>
              <w:rFonts w:cstheme="minorBidi"/>
              <w:noProof/>
              <w14:ligatures w14:val="none"/>
            </w:rPr>
          </w:pPr>
          <w:hyperlink w:anchor="_Toc183879096" w:history="1">
            <w:r w:rsidR="004443D7" w:rsidRPr="008F745C">
              <w:rPr>
                <w:rStyle w:val="Hipervnculo"/>
                <w:rFonts w:asciiTheme="majorHAnsi" w:hAnsiTheme="majorHAnsi" w:cstheme="majorHAnsi"/>
                <w:b/>
                <w:noProof/>
              </w:rPr>
              <w:t>7.</w:t>
            </w:r>
            <w:r w:rsidR="004443D7">
              <w:rPr>
                <w:rFonts w:cstheme="minorBidi"/>
                <w:noProof/>
                <w14:ligatures w14:val="none"/>
              </w:rPr>
              <w:tab/>
            </w:r>
            <w:r w:rsidR="004443D7" w:rsidRPr="008F745C">
              <w:rPr>
                <w:rStyle w:val="Hipervnculo"/>
                <w:rFonts w:asciiTheme="majorHAnsi" w:hAnsiTheme="majorHAnsi" w:cstheme="majorHAnsi"/>
                <w:b/>
                <w:noProof/>
              </w:rPr>
              <w:t>Normativas aplicables a la auditoría</w:t>
            </w:r>
            <w:r w:rsidR="004443D7">
              <w:rPr>
                <w:noProof/>
                <w:webHidden/>
              </w:rPr>
              <w:tab/>
            </w:r>
            <w:r w:rsidR="004443D7">
              <w:rPr>
                <w:noProof/>
                <w:webHidden/>
              </w:rPr>
              <w:fldChar w:fldCharType="begin"/>
            </w:r>
            <w:r w:rsidR="004443D7">
              <w:rPr>
                <w:noProof/>
                <w:webHidden/>
              </w:rPr>
              <w:instrText xml:space="preserve"> PAGEREF _Toc183879096 \h </w:instrText>
            </w:r>
            <w:r w:rsidR="004443D7">
              <w:rPr>
                <w:noProof/>
                <w:webHidden/>
              </w:rPr>
            </w:r>
            <w:r w:rsidR="004443D7">
              <w:rPr>
                <w:noProof/>
                <w:webHidden/>
              </w:rPr>
              <w:fldChar w:fldCharType="separate"/>
            </w:r>
            <w:r w:rsidR="004443D7">
              <w:rPr>
                <w:noProof/>
                <w:webHidden/>
              </w:rPr>
              <w:t>13</w:t>
            </w:r>
            <w:r w:rsidR="004443D7">
              <w:rPr>
                <w:noProof/>
                <w:webHidden/>
              </w:rPr>
              <w:fldChar w:fldCharType="end"/>
            </w:r>
          </w:hyperlink>
        </w:p>
        <w:p w14:paraId="439E96A8" w14:textId="1469F6CE" w:rsidR="004443D7" w:rsidRDefault="008F2AED">
          <w:pPr>
            <w:pStyle w:val="TDC1"/>
            <w:tabs>
              <w:tab w:val="left" w:pos="440"/>
              <w:tab w:val="right" w:leader="dot" w:pos="8494"/>
            </w:tabs>
            <w:rPr>
              <w:rFonts w:cstheme="minorBidi"/>
              <w:noProof/>
              <w14:ligatures w14:val="none"/>
            </w:rPr>
          </w:pPr>
          <w:hyperlink w:anchor="_Toc183879097" w:history="1">
            <w:r w:rsidR="004443D7" w:rsidRPr="008F745C">
              <w:rPr>
                <w:rStyle w:val="Hipervnculo"/>
                <w:rFonts w:asciiTheme="majorHAnsi" w:hAnsiTheme="majorHAnsi" w:cstheme="majorHAnsi"/>
                <w:b/>
                <w:noProof/>
              </w:rPr>
              <w:t>8.</w:t>
            </w:r>
            <w:r w:rsidR="004443D7">
              <w:rPr>
                <w:rFonts w:cstheme="minorBidi"/>
                <w:noProof/>
                <w14:ligatures w14:val="none"/>
              </w:rPr>
              <w:tab/>
            </w:r>
            <w:r w:rsidR="004443D7" w:rsidRPr="008F745C">
              <w:rPr>
                <w:rStyle w:val="Hipervnculo"/>
                <w:rFonts w:asciiTheme="majorHAnsi" w:hAnsiTheme="majorHAnsi" w:cstheme="majorHAnsi"/>
                <w:b/>
                <w:noProof/>
              </w:rPr>
              <w:t>Herramientas de recolección de datos</w:t>
            </w:r>
            <w:r w:rsidR="004443D7">
              <w:rPr>
                <w:noProof/>
                <w:webHidden/>
              </w:rPr>
              <w:tab/>
            </w:r>
            <w:r w:rsidR="004443D7">
              <w:rPr>
                <w:noProof/>
                <w:webHidden/>
              </w:rPr>
              <w:fldChar w:fldCharType="begin"/>
            </w:r>
            <w:r w:rsidR="004443D7">
              <w:rPr>
                <w:noProof/>
                <w:webHidden/>
              </w:rPr>
              <w:instrText xml:space="preserve"> PAGEREF _Toc183879097 \h </w:instrText>
            </w:r>
            <w:r w:rsidR="004443D7">
              <w:rPr>
                <w:noProof/>
                <w:webHidden/>
              </w:rPr>
            </w:r>
            <w:r w:rsidR="004443D7">
              <w:rPr>
                <w:noProof/>
                <w:webHidden/>
              </w:rPr>
              <w:fldChar w:fldCharType="separate"/>
            </w:r>
            <w:r w:rsidR="004443D7">
              <w:rPr>
                <w:noProof/>
                <w:webHidden/>
              </w:rPr>
              <w:t>14</w:t>
            </w:r>
            <w:r w:rsidR="004443D7">
              <w:rPr>
                <w:noProof/>
                <w:webHidden/>
              </w:rPr>
              <w:fldChar w:fldCharType="end"/>
            </w:r>
          </w:hyperlink>
        </w:p>
        <w:p w14:paraId="36067357" w14:textId="38F81A32" w:rsidR="004443D7" w:rsidRDefault="008F2AED">
          <w:pPr>
            <w:pStyle w:val="TDC1"/>
            <w:tabs>
              <w:tab w:val="left" w:pos="440"/>
              <w:tab w:val="right" w:leader="dot" w:pos="8494"/>
            </w:tabs>
            <w:rPr>
              <w:rFonts w:cstheme="minorBidi"/>
              <w:noProof/>
              <w14:ligatures w14:val="none"/>
            </w:rPr>
          </w:pPr>
          <w:hyperlink w:anchor="_Toc183879098" w:history="1">
            <w:r w:rsidR="004443D7" w:rsidRPr="008F745C">
              <w:rPr>
                <w:rStyle w:val="Hipervnculo"/>
                <w:rFonts w:asciiTheme="majorHAnsi" w:hAnsiTheme="majorHAnsi" w:cstheme="majorHAnsi"/>
                <w:b/>
                <w:noProof/>
              </w:rPr>
              <w:t>9.</w:t>
            </w:r>
            <w:r w:rsidR="004443D7">
              <w:rPr>
                <w:rFonts w:cstheme="minorBidi"/>
                <w:noProof/>
                <w14:ligatures w14:val="none"/>
              </w:rPr>
              <w:tab/>
            </w:r>
            <w:r w:rsidR="004443D7" w:rsidRPr="008F745C">
              <w:rPr>
                <w:rStyle w:val="Hipervnculo"/>
                <w:rFonts w:asciiTheme="majorHAnsi" w:hAnsiTheme="majorHAnsi" w:cstheme="majorHAnsi"/>
                <w:b/>
                <w:noProof/>
              </w:rPr>
              <w:t>Documentos a solicitar</w:t>
            </w:r>
            <w:r w:rsidR="004443D7">
              <w:rPr>
                <w:noProof/>
                <w:webHidden/>
              </w:rPr>
              <w:tab/>
            </w:r>
            <w:r w:rsidR="004443D7">
              <w:rPr>
                <w:noProof/>
                <w:webHidden/>
              </w:rPr>
              <w:fldChar w:fldCharType="begin"/>
            </w:r>
            <w:r w:rsidR="004443D7">
              <w:rPr>
                <w:noProof/>
                <w:webHidden/>
              </w:rPr>
              <w:instrText xml:space="preserve"> PAGEREF _Toc183879098 \h </w:instrText>
            </w:r>
            <w:r w:rsidR="004443D7">
              <w:rPr>
                <w:noProof/>
                <w:webHidden/>
              </w:rPr>
            </w:r>
            <w:r w:rsidR="004443D7">
              <w:rPr>
                <w:noProof/>
                <w:webHidden/>
              </w:rPr>
              <w:fldChar w:fldCharType="separate"/>
            </w:r>
            <w:r w:rsidR="004443D7">
              <w:rPr>
                <w:noProof/>
                <w:webHidden/>
              </w:rPr>
              <w:t>14</w:t>
            </w:r>
            <w:r w:rsidR="004443D7">
              <w:rPr>
                <w:noProof/>
                <w:webHidden/>
              </w:rPr>
              <w:fldChar w:fldCharType="end"/>
            </w:r>
          </w:hyperlink>
        </w:p>
        <w:p w14:paraId="30838EF2" w14:textId="3770CC65" w:rsidR="004443D7" w:rsidRDefault="008F2AED">
          <w:pPr>
            <w:pStyle w:val="TDC1"/>
            <w:tabs>
              <w:tab w:val="left" w:pos="660"/>
              <w:tab w:val="right" w:leader="dot" w:pos="8494"/>
            </w:tabs>
            <w:rPr>
              <w:rFonts w:cstheme="minorBidi"/>
              <w:noProof/>
              <w14:ligatures w14:val="none"/>
            </w:rPr>
          </w:pPr>
          <w:hyperlink w:anchor="_Toc183879099" w:history="1">
            <w:r w:rsidR="004443D7" w:rsidRPr="008F745C">
              <w:rPr>
                <w:rStyle w:val="Hipervnculo"/>
                <w:rFonts w:asciiTheme="majorHAnsi" w:hAnsiTheme="majorHAnsi" w:cstheme="majorHAnsi"/>
                <w:b/>
                <w:noProof/>
              </w:rPr>
              <w:t>10.</w:t>
            </w:r>
            <w:r w:rsidR="004443D7">
              <w:rPr>
                <w:rFonts w:cstheme="minorBidi"/>
                <w:noProof/>
                <w14:ligatures w14:val="none"/>
              </w:rPr>
              <w:tab/>
            </w:r>
            <w:r w:rsidR="004443D7" w:rsidRPr="008F745C">
              <w:rPr>
                <w:rStyle w:val="Hipervnculo"/>
                <w:rFonts w:asciiTheme="majorHAnsi" w:hAnsiTheme="majorHAnsi" w:cstheme="majorHAnsi"/>
                <w:b/>
                <w:noProof/>
              </w:rPr>
              <w:t>Software para realizar la auditoría</w:t>
            </w:r>
            <w:r w:rsidR="004443D7">
              <w:rPr>
                <w:noProof/>
                <w:webHidden/>
              </w:rPr>
              <w:tab/>
            </w:r>
            <w:r w:rsidR="004443D7">
              <w:rPr>
                <w:noProof/>
                <w:webHidden/>
              </w:rPr>
              <w:fldChar w:fldCharType="begin"/>
            </w:r>
            <w:r w:rsidR="004443D7">
              <w:rPr>
                <w:noProof/>
                <w:webHidden/>
              </w:rPr>
              <w:instrText xml:space="preserve"> PAGEREF _Toc183879099 \h </w:instrText>
            </w:r>
            <w:r w:rsidR="004443D7">
              <w:rPr>
                <w:noProof/>
                <w:webHidden/>
              </w:rPr>
            </w:r>
            <w:r w:rsidR="004443D7">
              <w:rPr>
                <w:noProof/>
                <w:webHidden/>
              </w:rPr>
              <w:fldChar w:fldCharType="separate"/>
            </w:r>
            <w:r w:rsidR="004443D7">
              <w:rPr>
                <w:noProof/>
                <w:webHidden/>
              </w:rPr>
              <w:t>15</w:t>
            </w:r>
            <w:r w:rsidR="004443D7">
              <w:rPr>
                <w:noProof/>
                <w:webHidden/>
              </w:rPr>
              <w:fldChar w:fldCharType="end"/>
            </w:r>
          </w:hyperlink>
        </w:p>
        <w:p w14:paraId="420FB88C" w14:textId="05179FF5" w:rsidR="004443D7" w:rsidRDefault="008F2AED">
          <w:pPr>
            <w:pStyle w:val="TDC1"/>
            <w:tabs>
              <w:tab w:val="left" w:pos="660"/>
              <w:tab w:val="right" w:leader="dot" w:pos="8494"/>
            </w:tabs>
            <w:rPr>
              <w:rFonts w:cstheme="minorBidi"/>
              <w:noProof/>
              <w14:ligatures w14:val="none"/>
            </w:rPr>
          </w:pPr>
          <w:hyperlink w:anchor="_Toc183879100" w:history="1">
            <w:r w:rsidR="004443D7" w:rsidRPr="008F745C">
              <w:rPr>
                <w:rStyle w:val="Hipervnculo"/>
                <w:rFonts w:asciiTheme="majorHAnsi" w:hAnsiTheme="majorHAnsi" w:cstheme="majorHAnsi"/>
                <w:b/>
                <w:bCs/>
                <w:noProof/>
              </w:rPr>
              <w:t>11.</w:t>
            </w:r>
            <w:r w:rsidR="004443D7">
              <w:rPr>
                <w:rFonts w:cstheme="minorBidi"/>
                <w:noProof/>
                <w14:ligatures w14:val="none"/>
              </w:rPr>
              <w:tab/>
            </w:r>
            <w:r w:rsidR="004443D7" w:rsidRPr="008F745C">
              <w:rPr>
                <w:rStyle w:val="Hipervnculo"/>
                <w:rFonts w:asciiTheme="majorHAnsi" w:hAnsiTheme="majorHAnsi" w:cstheme="majorHAnsi"/>
                <w:b/>
                <w:noProof/>
              </w:rPr>
              <w:t>Avance de cronograma ejecutado en la auditoria.</w:t>
            </w:r>
            <w:r w:rsidR="004443D7">
              <w:rPr>
                <w:noProof/>
                <w:webHidden/>
              </w:rPr>
              <w:tab/>
            </w:r>
            <w:r w:rsidR="004443D7">
              <w:rPr>
                <w:noProof/>
                <w:webHidden/>
              </w:rPr>
              <w:fldChar w:fldCharType="begin"/>
            </w:r>
            <w:r w:rsidR="004443D7">
              <w:rPr>
                <w:noProof/>
                <w:webHidden/>
              </w:rPr>
              <w:instrText xml:space="preserve"> PAGEREF _Toc183879100 \h </w:instrText>
            </w:r>
            <w:r w:rsidR="004443D7">
              <w:rPr>
                <w:noProof/>
                <w:webHidden/>
              </w:rPr>
            </w:r>
            <w:r w:rsidR="004443D7">
              <w:rPr>
                <w:noProof/>
                <w:webHidden/>
              </w:rPr>
              <w:fldChar w:fldCharType="separate"/>
            </w:r>
            <w:r w:rsidR="004443D7">
              <w:rPr>
                <w:noProof/>
                <w:webHidden/>
              </w:rPr>
              <w:t>16</w:t>
            </w:r>
            <w:r w:rsidR="004443D7">
              <w:rPr>
                <w:noProof/>
                <w:webHidden/>
              </w:rPr>
              <w:fldChar w:fldCharType="end"/>
            </w:r>
          </w:hyperlink>
        </w:p>
        <w:p w14:paraId="7027BC81" w14:textId="6E2EDD1C" w:rsidR="004443D7" w:rsidRDefault="008F2AED">
          <w:pPr>
            <w:pStyle w:val="TDC1"/>
            <w:tabs>
              <w:tab w:val="left" w:pos="660"/>
              <w:tab w:val="right" w:leader="dot" w:pos="8494"/>
            </w:tabs>
            <w:rPr>
              <w:rFonts w:cstheme="minorBidi"/>
              <w:noProof/>
              <w14:ligatures w14:val="none"/>
            </w:rPr>
          </w:pPr>
          <w:hyperlink w:anchor="_Toc183879101" w:history="1">
            <w:r w:rsidR="004443D7" w:rsidRPr="008F745C">
              <w:rPr>
                <w:rStyle w:val="Hipervnculo"/>
                <w:rFonts w:asciiTheme="majorHAnsi" w:hAnsiTheme="majorHAnsi" w:cstheme="majorHAnsi"/>
                <w:b/>
                <w:noProof/>
              </w:rPr>
              <w:t>12.</w:t>
            </w:r>
            <w:r w:rsidR="004443D7">
              <w:rPr>
                <w:rFonts w:cstheme="minorBidi"/>
                <w:noProof/>
                <w14:ligatures w14:val="none"/>
              </w:rPr>
              <w:tab/>
            </w:r>
            <w:r w:rsidR="004443D7" w:rsidRPr="008F745C">
              <w:rPr>
                <w:rStyle w:val="Hipervnculo"/>
                <w:rFonts w:asciiTheme="majorHAnsi" w:hAnsiTheme="majorHAnsi" w:cstheme="majorHAnsi"/>
                <w:b/>
                <w:bCs/>
                <w:noProof/>
              </w:rPr>
              <w:t>Hallazgos</w:t>
            </w:r>
            <w:r w:rsidR="004443D7">
              <w:rPr>
                <w:noProof/>
                <w:webHidden/>
              </w:rPr>
              <w:tab/>
            </w:r>
            <w:r w:rsidR="004443D7">
              <w:rPr>
                <w:noProof/>
                <w:webHidden/>
              </w:rPr>
              <w:fldChar w:fldCharType="begin"/>
            </w:r>
            <w:r w:rsidR="004443D7">
              <w:rPr>
                <w:noProof/>
                <w:webHidden/>
              </w:rPr>
              <w:instrText xml:space="preserve"> PAGEREF _Toc183879101 \h </w:instrText>
            </w:r>
            <w:r w:rsidR="004443D7">
              <w:rPr>
                <w:noProof/>
                <w:webHidden/>
              </w:rPr>
            </w:r>
            <w:r w:rsidR="004443D7">
              <w:rPr>
                <w:noProof/>
                <w:webHidden/>
              </w:rPr>
              <w:fldChar w:fldCharType="separate"/>
            </w:r>
            <w:r w:rsidR="004443D7">
              <w:rPr>
                <w:noProof/>
                <w:webHidden/>
              </w:rPr>
              <w:t>17</w:t>
            </w:r>
            <w:r w:rsidR="004443D7">
              <w:rPr>
                <w:noProof/>
                <w:webHidden/>
              </w:rPr>
              <w:fldChar w:fldCharType="end"/>
            </w:r>
          </w:hyperlink>
        </w:p>
        <w:p w14:paraId="3F77A569" w14:textId="46E0043B" w:rsidR="004443D7" w:rsidRDefault="008F2AED">
          <w:pPr>
            <w:pStyle w:val="TDC1"/>
            <w:tabs>
              <w:tab w:val="left" w:pos="660"/>
              <w:tab w:val="right" w:leader="dot" w:pos="8494"/>
            </w:tabs>
            <w:rPr>
              <w:rFonts w:cstheme="minorBidi"/>
              <w:noProof/>
              <w14:ligatures w14:val="none"/>
            </w:rPr>
          </w:pPr>
          <w:hyperlink w:anchor="_Toc183879102" w:history="1">
            <w:r w:rsidR="004443D7" w:rsidRPr="008F745C">
              <w:rPr>
                <w:rStyle w:val="Hipervnculo"/>
                <w:rFonts w:asciiTheme="majorHAnsi" w:hAnsiTheme="majorHAnsi" w:cstheme="majorHAnsi"/>
                <w:b/>
                <w:noProof/>
              </w:rPr>
              <w:t>13.</w:t>
            </w:r>
            <w:r w:rsidR="004443D7">
              <w:rPr>
                <w:rFonts w:cstheme="minorBidi"/>
                <w:noProof/>
                <w14:ligatures w14:val="none"/>
              </w:rPr>
              <w:tab/>
            </w:r>
            <w:r w:rsidR="004443D7" w:rsidRPr="008F745C">
              <w:rPr>
                <w:rStyle w:val="Hipervnculo"/>
                <w:rFonts w:asciiTheme="majorHAnsi" w:hAnsiTheme="majorHAnsi" w:cstheme="majorHAnsi"/>
                <w:b/>
                <w:bCs/>
                <w:noProof/>
              </w:rPr>
              <w:t>REFERENCIAS</w:t>
            </w:r>
            <w:r w:rsidR="004443D7">
              <w:rPr>
                <w:noProof/>
                <w:webHidden/>
              </w:rPr>
              <w:tab/>
            </w:r>
            <w:r w:rsidR="004443D7">
              <w:rPr>
                <w:noProof/>
                <w:webHidden/>
              </w:rPr>
              <w:fldChar w:fldCharType="begin"/>
            </w:r>
            <w:r w:rsidR="004443D7">
              <w:rPr>
                <w:noProof/>
                <w:webHidden/>
              </w:rPr>
              <w:instrText xml:space="preserve"> PAGEREF _Toc183879102 \h </w:instrText>
            </w:r>
            <w:r w:rsidR="004443D7">
              <w:rPr>
                <w:noProof/>
                <w:webHidden/>
              </w:rPr>
            </w:r>
            <w:r w:rsidR="004443D7">
              <w:rPr>
                <w:noProof/>
                <w:webHidden/>
              </w:rPr>
              <w:fldChar w:fldCharType="separate"/>
            </w:r>
            <w:r w:rsidR="004443D7">
              <w:rPr>
                <w:noProof/>
                <w:webHidden/>
              </w:rPr>
              <w:t>23</w:t>
            </w:r>
            <w:r w:rsidR="004443D7">
              <w:rPr>
                <w:noProof/>
                <w:webHidden/>
              </w:rPr>
              <w:fldChar w:fldCharType="end"/>
            </w:r>
          </w:hyperlink>
        </w:p>
        <w:p w14:paraId="7E5A5A40" w14:textId="6C11936B" w:rsidR="009B48FD" w:rsidRDefault="009B48FD" w:rsidP="009B48FD">
          <w:r>
            <w:rPr>
              <w:b/>
              <w:bCs/>
              <w:lang w:val="es-ES"/>
            </w:rPr>
            <w:lastRenderedPageBreak/>
            <w:fldChar w:fldCharType="end"/>
          </w:r>
        </w:p>
      </w:sdtContent>
    </w:sdt>
    <w:p w14:paraId="629FD904" w14:textId="262650D2"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bCs/>
        </w:rPr>
      </w:pPr>
      <w:bookmarkStart w:id="0" w:name="_Toc183879068"/>
      <w:r w:rsidRPr="00134514">
        <w:rPr>
          <w:rFonts w:asciiTheme="majorHAnsi" w:hAnsiTheme="majorHAnsi" w:cstheme="majorHAnsi"/>
          <w:b/>
          <w:bCs/>
        </w:rPr>
        <w:t>Origen de la auditoria</w:t>
      </w:r>
      <w:bookmarkEnd w:id="0"/>
      <w:r w:rsidRPr="00134514">
        <w:rPr>
          <w:rFonts w:asciiTheme="majorHAnsi" w:hAnsiTheme="majorHAnsi" w:cstheme="majorHAnsi"/>
          <w:b/>
          <w:bCs/>
        </w:rPr>
        <w:t xml:space="preserve"> </w:t>
      </w:r>
    </w:p>
    <w:p w14:paraId="295559AD" w14:textId="77777777" w:rsidR="009B48FD" w:rsidRPr="00134514" w:rsidRDefault="009B48FD" w:rsidP="009B48FD">
      <w:pPr>
        <w:spacing w:line="276" w:lineRule="auto"/>
        <w:ind w:left="708"/>
        <w:jc w:val="both"/>
        <w:rPr>
          <w:rFonts w:asciiTheme="majorHAnsi" w:hAnsiTheme="majorHAnsi" w:cstheme="majorHAnsi"/>
          <w:b/>
          <w:bCs/>
        </w:rPr>
      </w:pPr>
      <w:r w:rsidRPr="00134514">
        <w:rPr>
          <w:rFonts w:asciiTheme="majorHAnsi" w:hAnsiTheme="majorHAnsi" w:cstheme="majorHAnsi"/>
        </w:rPr>
        <w:t>La necesidad de llevar a cabo una auditoría del sistema de información en la empresa Importaciones RGZ surge de la creciente importancia de garantizar la calidad integridad y seguridad de los datos que maneja la organización, para respaldar adecuadamente las operaciones y servicios críticos es fundamental que el sistema sea confiable y eficiente, esta auditoría busca identificar áreas de mejora, asegurar el cumplimiento de las normativas vigentes optimizar el uso de recursos y fortalecer la seguridad de la información garantizando así una eficiencia operativa óptima y facilitando la toma de decisiones basadas en datos precisos y actualizados.</w:t>
      </w:r>
      <w:r w:rsidRPr="00134514">
        <w:rPr>
          <w:rFonts w:asciiTheme="majorHAnsi" w:hAnsiTheme="majorHAnsi" w:cstheme="majorHAnsi"/>
          <w:b/>
          <w:bCs/>
        </w:rPr>
        <w:t xml:space="preserve"> </w:t>
      </w:r>
    </w:p>
    <w:p w14:paraId="4A5E18EA"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bCs/>
        </w:rPr>
      </w:pPr>
      <w:bookmarkStart w:id="1" w:name="_Toc183879069"/>
      <w:r w:rsidRPr="00134514">
        <w:rPr>
          <w:rFonts w:asciiTheme="majorHAnsi" w:hAnsiTheme="majorHAnsi" w:cstheme="majorHAnsi"/>
          <w:b/>
          <w:bCs/>
        </w:rPr>
        <w:t>Objetivos</w:t>
      </w:r>
      <w:bookmarkEnd w:id="1"/>
      <w:r w:rsidRPr="00134514">
        <w:rPr>
          <w:rFonts w:asciiTheme="majorHAnsi" w:hAnsiTheme="majorHAnsi" w:cstheme="majorHAnsi"/>
          <w:b/>
          <w:bCs/>
        </w:rPr>
        <w:t xml:space="preserve"> </w:t>
      </w:r>
    </w:p>
    <w:p w14:paraId="16EEA566" w14:textId="77777777" w:rsidR="009B48FD" w:rsidRPr="00134514" w:rsidRDefault="009B48FD" w:rsidP="009B48FD">
      <w:pPr>
        <w:pStyle w:val="Prrafodelista"/>
        <w:spacing w:line="276" w:lineRule="auto"/>
        <w:jc w:val="both"/>
        <w:rPr>
          <w:rFonts w:asciiTheme="majorHAnsi" w:hAnsiTheme="majorHAnsi" w:cstheme="majorHAnsi"/>
          <w:b/>
          <w:bCs/>
        </w:rPr>
      </w:pPr>
    </w:p>
    <w:p w14:paraId="5C4BEC1B" w14:textId="1EDD603E"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2" w:name="_Toc183879070"/>
      <w:r w:rsidRPr="00134514">
        <w:rPr>
          <w:rFonts w:asciiTheme="majorHAnsi" w:hAnsiTheme="majorHAnsi" w:cstheme="majorHAnsi"/>
          <w:b/>
          <w:bCs/>
        </w:rPr>
        <w:t>Objetivo general</w:t>
      </w:r>
      <w:bookmarkEnd w:id="2"/>
      <w:r w:rsidRPr="00134514">
        <w:rPr>
          <w:rFonts w:asciiTheme="majorHAnsi" w:hAnsiTheme="majorHAnsi" w:cstheme="majorHAnsi"/>
          <w:b/>
          <w:bCs/>
        </w:rPr>
        <w:t xml:space="preserve"> </w:t>
      </w:r>
    </w:p>
    <w:p w14:paraId="67ADAE88"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0D0D98BC" w14:textId="77777777" w:rsidR="009B48FD" w:rsidRPr="00134514" w:rsidRDefault="009B48FD" w:rsidP="009B48FD">
      <w:pPr>
        <w:pStyle w:val="Prrafodelista"/>
        <w:numPr>
          <w:ilvl w:val="0"/>
          <w:numId w:val="7"/>
        </w:numPr>
        <w:spacing w:line="276" w:lineRule="auto"/>
        <w:jc w:val="both"/>
        <w:rPr>
          <w:rFonts w:asciiTheme="majorHAnsi" w:hAnsiTheme="majorHAnsi" w:cstheme="majorHAnsi"/>
        </w:rPr>
      </w:pPr>
      <w:r w:rsidRPr="00134514">
        <w:rPr>
          <w:rFonts w:asciiTheme="majorHAnsi" w:hAnsiTheme="majorHAnsi" w:cstheme="majorHAnsi"/>
        </w:rPr>
        <w:t>Realizar una auditoría del sistema de información en la empresa “Importaciones RGZ EIRL”, para evaluar su calidad, seguridad y cumplimiento normativo, identificando mejoras y optimizando recursos tecnológicos.</w:t>
      </w:r>
    </w:p>
    <w:p w14:paraId="5DA92B67"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3DF2F6B8" w14:textId="77777777"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3" w:name="_Toc183879071"/>
      <w:r w:rsidRPr="00134514">
        <w:rPr>
          <w:rFonts w:asciiTheme="majorHAnsi" w:hAnsiTheme="majorHAnsi" w:cstheme="majorHAnsi"/>
          <w:b/>
          <w:bCs/>
        </w:rPr>
        <w:t>Objetivos específicos</w:t>
      </w:r>
      <w:bookmarkEnd w:id="3"/>
    </w:p>
    <w:p w14:paraId="2CEFC4B1"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05597799" w14:textId="77777777" w:rsidR="009B48FD" w:rsidRPr="00134514" w:rsidRDefault="009B48FD" w:rsidP="009B48FD">
      <w:pPr>
        <w:pStyle w:val="Prrafodelista"/>
        <w:numPr>
          <w:ilvl w:val="0"/>
          <w:numId w:val="7"/>
        </w:numPr>
        <w:spacing w:line="276" w:lineRule="auto"/>
        <w:jc w:val="both"/>
        <w:rPr>
          <w:rFonts w:asciiTheme="majorHAnsi" w:hAnsiTheme="majorHAnsi" w:cstheme="majorHAnsi"/>
        </w:rPr>
      </w:pPr>
      <w:r w:rsidRPr="00134514">
        <w:rPr>
          <w:rFonts w:asciiTheme="majorHAnsi" w:hAnsiTheme="majorHAnsi" w:cstheme="majorHAnsi"/>
        </w:rPr>
        <w:t>Verificar la documentación técnica del sistema de información, asegurando que sea completa y actualizada.</w:t>
      </w:r>
    </w:p>
    <w:p w14:paraId="544DCC06" w14:textId="77777777" w:rsidR="009B48FD" w:rsidRPr="00134514" w:rsidRDefault="009B48FD" w:rsidP="009B48FD">
      <w:pPr>
        <w:pStyle w:val="Prrafodelista"/>
        <w:spacing w:line="276" w:lineRule="auto"/>
        <w:ind w:left="1494"/>
        <w:jc w:val="both"/>
        <w:rPr>
          <w:rFonts w:asciiTheme="majorHAnsi" w:hAnsiTheme="majorHAnsi" w:cstheme="majorHAnsi"/>
        </w:rPr>
      </w:pPr>
    </w:p>
    <w:p w14:paraId="4798D8CC" w14:textId="77A68394" w:rsidR="009B48FD" w:rsidRPr="00134514" w:rsidRDefault="009B48FD" w:rsidP="009B48FD">
      <w:pPr>
        <w:pStyle w:val="Prrafodelista"/>
        <w:numPr>
          <w:ilvl w:val="0"/>
          <w:numId w:val="7"/>
        </w:numPr>
        <w:spacing w:line="276" w:lineRule="auto"/>
        <w:jc w:val="both"/>
        <w:rPr>
          <w:rFonts w:asciiTheme="majorHAnsi" w:hAnsiTheme="majorHAnsi" w:cstheme="majorHAnsi"/>
        </w:rPr>
      </w:pPr>
      <w:r w:rsidRPr="00134514">
        <w:rPr>
          <w:rFonts w:asciiTheme="majorHAnsi" w:hAnsiTheme="majorHAnsi" w:cstheme="majorHAnsi"/>
        </w:rPr>
        <w:t>Evaluar el rendimiento y funcionalidad del software mediante pruebas específicas.</w:t>
      </w:r>
    </w:p>
    <w:p w14:paraId="4DC1E30C" w14:textId="77777777" w:rsidR="009B48FD" w:rsidRPr="00134514" w:rsidRDefault="009B48FD" w:rsidP="009B48FD">
      <w:pPr>
        <w:pStyle w:val="Prrafodelista"/>
        <w:rPr>
          <w:rFonts w:asciiTheme="majorHAnsi" w:hAnsiTheme="majorHAnsi" w:cstheme="majorHAnsi"/>
        </w:rPr>
      </w:pPr>
    </w:p>
    <w:p w14:paraId="22303481" w14:textId="1CE4CD0C" w:rsidR="009B48FD" w:rsidRPr="00134514" w:rsidRDefault="004531B3" w:rsidP="009B48FD">
      <w:pPr>
        <w:pStyle w:val="Prrafodelista"/>
        <w:numPr>
          <w:ilvl w:val="0"/>
          <w:numId w:val="7"/>
        </w:numPr>
        <w:spacing w:line="276" w:lineRule="auto"/>
        <w:jc w:val="both"/>
        <w:rPr>
          <w:rFonts w:asciiTheme="majorHAnsi" w:hAnsiTheme="majorHAnsi" w:cstheme="majorHAnsi"/>
          <w:b/>
          <w:bCs/>
        </w:rPr>
      </w:pPr>
      <w:r>
        <w:rPr>
          <w:rFonts w:asciiTheme="majorHAnsi" w:hAnsiTheme="majorHAnsi" w:cstheme="majorHAnsi"/>
        </w:rPr>
        <w:t xml:space="preserve">Brindar </w:t>
      </w:r>
      <w:r w:rsidR="009B48FD" w:rsidRPr="00134514">
        <w:rPr>
          <w:rFonts w:asciiTheme="majorHAnsi" w:hAnsiTheme="majorHAnsi" w:cstheme="majorHAnsi"/>
        </w:rPr>
        <w:t>retroalimentación de mejora en el sistema​</w:t>
      </w:r>
      <w:r>
        <w:rPr>
          <w:rFonts w:asciiTheme="majorHAnsi" w:hAnsiTheme="majorHAnsi" w:cstheme="majorHAnsi"/>
        </w:rPr>
        <w:t xml:space="preserve"> en base a los hallazgos dados </w:t>
      </w:r>
    </w:p>
    <w:p w14:paraId="2E5AF6FB" w14:textId="77777777" w:rsidR="009B48FD" w:rsidRPr="00134514" w:rsidRDefault="009B48FD" w:rsidP="009B48FD">
      <w:pPr>
        <w:pStyle w:val="Prrafodelista"/>
        <w:rPr>
          <w:rFonts w:asciiTheme="majorHAnsi" w:hAnsiTheme="majorHAnsi" w:cstheme="majorHAnsi"/>
          <w:b/>
          <w:bCs/>
        </w:rPr>
      </w:pPr>
    </w:p>
    <w:p w14:paraId="72C1C4E9"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bCs/>
        </w:rPr>
      </w:pPr>
      <w:bookmarkStart w:id="4" w:name="_Toc183879072"/>
      <w:r w:rsidRPr="00134514">
        <w:rPr>
          <w:rFonts w:asciiTheme="majorHAnsi" w:hAnsiTheme="majorHAnsi" w:cstheme="majorHAnsi"/>
          <w:b/>
          <w:bCs/>
        </w:rPr>
        <w:t>Periodo a examinar</w:t>
      </w:r>
      <w:bookmarkEnd w:id="4"/>
    </w:p>
    <w:p w14:paraId="0EAC14A9" w14:textId="77777777" w:rsidR="009B48FD" w:rsidRPr="00134514" w:rsidRDefault="009B48FD" w:rsidP="009B48FD">
      <w:pPr>
        <w:pStyle w:val="Prrafodelista"/>
        <w:spacing w:line="276" w:lineRule="auto"/>
        <w:jc w:val="both"/>
        <w:rPr>
          <w:rFonts w:asciiTheme="majorHAnsi" w:hAnsiTheme="majorHAnsi" w:cstheme="majorHAnsi"/>
          <w:b/>
          <w:bCs/>
        </w:rPr>
      </w:pPr>
    </w:p>
    <w:p w14:paraId="7AA14E2A" w14:textId="77777777" w:rsidR="009B48FD" w:rsidRPr="00134514" w:rsidRDefault="009B48FD" w:rsidP="009B48FD">
      <w:pPr>
        <w:pStyle w:val="Prrafodelista"/>
        <w:spacing w:line="276" w:lineRule="auto"/>
        <w:jc w:val="both"/>
        <w:rPr>
          <w:rFonts w:asciiTheme="majorHAnsi" w:hAnsiTheme="majorHAnsi" w:cstheme="majorHAnsi"/>
        </w:rPr>
      </w:pPr>
      <w:r w:rsidRPr="00134514">
        <w:rPr>
          <w:rFonts w:asciiTheme="majorHAnsi" w:hAnsiTheme="majorHAnsi" w:cstheme="majorHAnsi"/>
        </w:rPr>
        <w:t>La auditoría en la empresa Importaciones RGZ EIRL se realizará durante el mes de noviembre del presente año, se programarán dos visitas a lo largo del mes:</w:t>
      </w:r>
    </w:p>
    <w:p w14:paraId="194098FF" w14:textId="77777777" w:rsidR="009B48FD" w:rsidRPr="00134514" w:rsidRDefault="009B48FD" w:rsidP="009B48FD">
      <w:pPr>
        <w:pStyle w:val="Prrafodelista"/>
        <w:spacing w:line="276" w:lineRule="auto"/>
        <w:jc w:val="both"/>
        <w:rPr>
          <w:rFonts w:asciiTheme="majorHAnsi" w:hAnsiTheme="majorHAnsi" w:cstheme="majorHAnsi"/>
        </w:rPr>
      </w:pPr>
    </w:p>
    <w:p w14:paraId="5E3A2C4D" w14:textId="77777777" w:rsidR="009B48FD" w:rsidRPr="00134514" w:rsidRDefault="009B48FD" w:rsidP="009B48FD">
      <w:pPr>
        <w:pStyle w:val="Prrafodelista"/>
        <w:numPr>
          <w:ilvl w:val="0"/>
          <w:numId w:val="7"/>
        </w:numPr>
        <w:spacing w:line="276" w:lineRule="auto"/>
        <w:jc w:val="both"/>
        <w:rPr>
          <w:rFonts w:asciiTheme="majorHAnsi" w:hAnsiTheme="majorHAnsi" w:cstheme="majorHAnsi"/>
        </w:rPr>
      </w:pPr>
      <w:r w:rsidRPr="00134514">
        <w:rPr>
          <w:rFonts w:asciiTheme="majorHAnsi" w:hAnsiTheme="majorHAnsi" w:cstheme="majorHAnsi"/>
        </w:rPr>
        <w:t>Primera visita: del 1 al 15 de noviembre.</w:t>
      </w:r>
    </w:p>
    <w:p w14:paraId="78C2729E" w14:textId="77777777" w:rsidR="009B48FD" w:rsidRPr="00134514" w:rsidRDefault="009B48FD" w:rsidP="009B48FD">
      <w:pPr>
        <w:pStyle w:val="Prrafodelista"/>
        <w:numPr>
          <w:ilvl w:val="0"/>
          <w:numId w:val="7"/>
        </w:numPr>
        <w:spacing w:line="276" w:lineRule="auto"/>
        <w:jc w:val="both"/>
        <w:rPr>
          <w:rFonts w:asciiTheme="majorHAnsi" w:hAnsiTheme="majorHAnsi" w:cstheme="majorHAnsi"/>
          <w:b/>
          <w:bCs/>
        </w:rPr>
      </w:pPr>
      <w:r w:rsidRPr="00134514">
        <w:rPr>
          <w:rFonts w:asciiTheme="majorHAnsi" w:hAnsiTheme="majorHAnsi" w:cstheme="majorHAnsi"/>
        </w:rPr>
        <w:t>Segunda visita: del 16 al 30 de noviembre.</w:t>
      </w:r>
    </w:p>
    <w:p w14:paraId="56B3FFC6" w14:textId="77777777" w:rsidR="009B48FD" w:rsidRPr="00134514" w:rsidRDefault="009B48FD" w:rsidP="009B48FD">
      <w:pPr>
        <w:pStyle w:val="Prrafodelista"/>
        <w:spacing w:line="276" w:lineRule="auto"/>
        <w:jc w:val="both"/>
        <w:rPr>
          <w:rFonts w:asciiTheme="majorHAnsi" w:hAnsiTheme="majorHAnsi" w:cstheme="majorHAnsi"/>
          <w:b/>
          <w:bCs/>
        </w:rPr>
      </w:pPr>
    </w:p>
    <w:p w14:paraId="526829D1"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bCs/>
        </w:rPr>
      </w:pPr>
      <w:bookmarkStart w:id="5" w:name="_Toc183879073"/>
      <w:r w:rsidRPr="00134514">
        <w:rPr>
          <w:rFonts w:asciiTheme="majorHAnsi" w:hAnsiTheme="majorHAnsi" w:cstheme="majorHAnsi"/>
          <w:b/>
          <w:bCs/>
        </w:rPr>
        <w:t>Antecedentes de la empresa</w:t>
      </w:r>
      <w:bookmarkEnd w:id="5"/>
    </w:p>
    <w:p w14:paraId="01191D6F" w14:textId="774CD56B"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6" w:name="_Toc183879074"/>
      <w:r w:rsidRPr="00134514">
        <w:rPr>
          <w:rFonts w:asciiTheme="majorHAnsi" w:hAnsiTheme="majorHAnsi" w:cstheme="majorHAnsi"/>
          <w:b/>
          <w:bCs/>
        </w:rPr>
        <w:t>Descripción</w:t>
      </w:r>
      <w:bookmarkEnd w:id="6"/>
      <w:r w:rsidRPr="00134514">
        <w:rPr>
          <w:rFonts w:asciiTheme="majorHAnsi" w:hAnsiTheme="majorHAnsi" w:cstheme="majorHAnsi"/>
          <w:b/>
          <w:bCs/>
        </w:rPr>
        <w:t xml:space="preserve"> </w:t>
      </w:r>
    </w:p>
    <w:p w14:paraId="3B8ACB05"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569B5249" w14:textId="77777777" w:rsidR="009B48FD" w:rsidRPr="00134514" w:rsidRDefault="009B48FD" w:rsidP="009B48FD">
      <w:pPr>
        <w:pStyle w:val="Prrafodelista"/>
        <w:spacing w:line="276" w:lineRule="auto"/>
        <w:ind w:left="1134"/>
        <w:jc w:val="both"/>
        <w:rPr>
          <w:rFonts w:asciiTheme="majorHAnsi" w:hAnsiTheme="majorHAnsi" w:cstheme="majorHAnsi"/>
        </w:rPr>
      </w:pPr>
      <w:r w:rsidRPr="00134514">
        <w:rPr>
          <w:rFonts w:asciiTheme="majorHAnsi" w:hAnsiTheme="majorHAnsi" w:cstheme="majorHAnsi"/>
        </w:rPr>
        <w:t xml:space="preserve">Importaciones RGZ EIRL es una empresa especializada en la venta minorista de productos textiles y calzado en comercios especializados, fue fundada en 2018 y formalizada en 2021 la empresa ha crecido de manera significativa para adaptarse a las demandas del mercado, estableciendo una estructura organizativa sólida y actualmente cuenta con departamentos clave como Recursos Humanos, encargado </w:t>
      </w:r>
      <w:r w:rsidRPr="00134514">
        <w:rPr>
          <w:rFonts w:asciiTheme="majorHAnsi" w:hAnsiTheme="majorHAnsi" w:cstheme="majorHAnsi"/>
        </w:rPr>
        <w:lastRenderedPageBreak/>
        <w:t>de la contratación y gestión de personal, Finanzas que supervisa la contabilidad y tesorería, el Área de Compras que gestiona la adquisición tanto nacional como de importación y el Área de Almacén responsable del inventario y almacenamiento seguro de productos, además el Área de Ventas que incluye la sede principal y una sucursal garantiza la distribución y atención al cliente de manera efectiva.</w:t>
      </w:r>
    </w:p>
    <w:p w14:paraId="1FB0AD2A" w14:textId="77777777" w:rsidR="009B48FD" w:rsidRPr="00134514" w:rsidRDefault="009B48FD" w:rsidP="009B48FD">
      <w:pPr>
        <w:pStyle w:val="Prrafodelista"/>
        <w:spacing w:line="276" w:lineRule="auto"/>
        <w:ind w:left="1134"/>
        <w:jc w:val="both"/>
        <w:rPr>
          <w:rFonts w:asciiTheme="majorHAnsi" w:hAnsiTheme="majorHAnsi" w:cstheme="majorHAnsi"/>
        </w:rPr>
      </w:pPr>
    </w:p>
    <w:p w14:paraId="57EFD449" w14:textId="77777777" w:rsidR="009B48FD" w:rsidRPr="00134514" w:rsidRDefault="009B48FD" w:rsidP="009B48FD">
      <w:pPr>
        <w:pStyle w:val="Prrafodelista"/>
        <w:spacing w:line="276" w:lineRule="auto"/>
        <w:ind w:left="1134"/>
        <w:jc w:val="both"/>
        <w:rPr>
          <w:rFonts w:asciiTheme="majorHAnsi" w:hAnsiTheme="majorHAnsi" w:cstheme="majorHAnsi"/>
        </w:rPr>
      </w:pPr>
      <w:r w:rsidRPr="00134514">
        <w:rPr>
          <w:rFonts w:asciiTheme="majorHAnsi" w:hAnsiTheme="majorHAnsi" w:cstheme="majorHAnsi"/>
        </w:rPr>
        <w:t>Para optimizar sus operaciones, Importaciones RGZ EIRL también ha implementado un robusto sistema de TI en el Área de Sistemas de Información que incluye software especializado para la gestión de inventarios, ventas y soporte técnico, este sistema permite a la empresa mantener un flujo de información preciso y en tiempo real facilitando la toma de decisiones y asegurando un alto nivel de servicio al cliente en todas sus operaciones.</w:t>
      </w:r>
    </w:p>
    <w:p w14:paraId="26AFDEEB"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4407B483" w14:textId="77777777"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7" w:name="_Toc183879075"/>
      <w:r w:rsidRPr="00134514">
        <w:rPr>
          <w:rFonts w:asciiTheme="majorHAnsi" w:hAnsiTheme="majorHAnsi" w:cstheme="majorHAnsi"/>
          <w:b/>
          <w:bCs/>
        </w:rPr>
        <w:t>Misión</w:t>
      </w:r>
      <w:bookmarkEnd w:id="7"/>
    </w:p>
    <w:p w14:paraId="76A4E8F1"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2F896036"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b/>
        </w:rPr>
      </w:pPr>
      <w:r w:rsidRPr="00134514">
        <w:rPr>
          <w:rFonts w:asciiTheme="majorHAnsi" w:hAnsiTheme="majorHAnsi" w:cstheme="majorHAnsi"/>
        </w:rPr>
        <w:t>Proveer productos de calidad que satisfagan las necesidades de nuestros clientes acompañados de un servicio amable y eficiente para fortalecer nuestra relación con ellos.</w:t>
      </w:r>
    </w:p>
    <w:p w14:paraId="443CB86E" w14:textId="77777777" w:rsidR="009B48FD" w:rsidRPr="00134514" w:rsidRDefault="009B48FD" w:rsidP="009B48FD">
      <w:pPr>
        <w:pStyle w:val="Prrafodelista"/>
        <w:spacing w:line="276" w:lineRule="auto"/>
        <w:ind w:left="1701"/>
        <w:jc w:val="both"/>
        <w:rPr>
          <w:rFonts w:asciiTheme="majorHAnsi" w:hAnsiTheme="majorHAnsi" w:cstheme="majorHAnsi"/>
          <w:b/>
        </w:rPr>
      </w:pPr>
    </w:p>
    <w:p w14:paraId="687C325E" w14:textId="77777777"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8" w:name="_Toc183879076"/>
      <w:r w:rsidRPr="00134514">
        <w:rPr>
          <w:rFonts w:asciiTheme="majorHAnsi" w:hAnsiTheme="majorHAnsi" w:cstheme="majorHAnsi"/>
          <w:b/>
          <w:bCs/>
        </w:rPr>
        <w:t>Visión</w:t>
      </w:r>
      <w:bookmarkEnd w:id="8"/>
    </w:p>
    <w:p w14:paraId="7FA53B41" w14:textId="77777777" w:rsidR="009B48FD" w:rsidRPr="00134514" w:rsidRDefault="009B48FD" w:rsidP="009B48FD">
      <w:pPr>
        <w:pStyle w:val="Prrafodelista"/>
        <w:spacing w:line="276" w:lineRule="auto"/>
        <w:ind w:left="1134"/>
        <w:jc w:val="both"/>
        <w:outlineLvl w:val="1"/>
        <w:rPr>
          <w:rFonts w:asciiTheme="majorHAnsi" w:hAnsiTheme="majorHAnsi" w:cstheme="majorHAnsi"/>
          <w:b/>
          <w:bCs/>
        </w:rPr>
      </w:pPr>
    </w:p>
    <w:p w14:paraId="00DF172A"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rPr>
        <w:t>Expandir nuestra capacidad operativa para atender a más clientes y asegurar una distribución eficiente de nuestros productos en diversas partes de Chiclayo.</w:t>
      </w:r>
    </w:p>
    <w:p w14:paraId="09886520" w14:textId="77777777" w:rsidR="009B48FD" w:rsidRPr="00134514" w:rsidRDefault="009B48FD" w:rsidP="009B48FD">
      <w:pPr>
        <w:pStyle w:val="Prrafodelista"/>
        <w:spacing w:line="276" w:lineRule="auto"/>
        <w:ind w:left="1701"/>
        <w:jc w:val="both"/>
        <w:rPr>
          <w:rFonts w:asciiTheme="majorHAnsi" w:hAnsiTheme="majorHAnsi" w:cstheme="majorHAnsi"/>
        </w:rPr>
      </w:pPr>
    </w:p>
    <w:p w14:paraId="509C3F50" w14:textId="77777777"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9" w:name="_Toc183879077"/>
      <w:r w:rsidRPr="00134514">
        <w:rPr>
          <w:rFonts w:asciiTheme="majorHAnsi" w:hAnsiTheme="majorHAnsi" w:cstheme="majorHAnsi"/>
          <w:b/>
          <w:bCs/>
        </w:rPr>
        <w:t>Giro del negocio:</w:t>
      </w:r>
      <w:bookmarkEnd w:id="9"/>
      <w:r w:rsidRPr="00134514">
        <w:rPr>
          <w:rFonts w:asciiTheme="majorHAnsi" w:hAnsiTheme="majorHAnsi" w:cstheme="majorHAnsi"/>
          <w:b/>
          <w:bCs/>
        </w:rPr>
        <w:t xml:space="preserve"> </w:t>
      </w:r>
    </w:p>
    <w:p w14:paraId="1535B85E" w14:textId="77777777" w:rsidR="009B48FD" w:rsidRPr="00134514" w:rsidRDefault="009B48FD" w:rsidP="009B48FD">
      <w:pPr>
        <w:pStyle w:val="Prrafodelista"/>
        <w:spacing w:line="240" w:lineRule="auto"/>
        <w:jc w:val="both"/>
        <w:rPr>
          <w:rFonts w:asciiTheme="majorHAnsi" w:hAnsiTheme="majorHAnsi" w:cstheme="majorHAnsi"/>
          <w:b/>
          <w:bCs/>
        </w:rPr>
      </w:pPr>
    </w:p>
    <w:p w14:paraId="48EEB747"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b/>
          <w:bCs/>
        </w:rPr>
      </w:pPr>
      <w:r w:rsidRPr="00134514">
        <w:rPr>
          <w:rFonts w:asciiTheme="majorHAnsi" w:hAnsiTheme="majorHAnsi" w:cstheme="majorHAnsi"/>
        </w:rPr>
        <w:t>Venta al por mayor y menor de productos como mercería, joyería, juguetes, artículos deportivos y artículos para el hogar</w:t>
      </w:r>
    </w:p>
    <w:p w14:paraId="08FA036D" w14:textId="77777777" w:rsidR="009B48FD" w:rsidRPr="00134514" w:rsidRDefault="009B48FD" w:rsidP="009B48FD">
      <w:pPr>
        <w:pStyle w:val="Prrafodelista"/>
        <w:spacing w:line="276" w:lineRule="auto"/>
        <w:ind w:left="1701"/>
        <w:jc w:val="both"/>
        <w:rPr>
          <w:rFonts w:asciiTheme="majorHAnsi" w:hAnsiTheme="majorHAnsi" w:cstheme="majorHAnsi"/>
          <w:b/>
          <w:bCs/>
        </w:rPr>
      </w:pPr>
    </w:p>
    <w:p w14:paraId="7A621DE6" w14:textId="77777777"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10" w:name="_Toc183879078"/>
      <w:r w:rsidRPr="00134514">
        <w:rPr>
          <w:rFonts w:asciiTheme="majorHAnsi" w:hAnsiTheme="majorHAnsi" w:cstheme="majorHAnsi"/>
          <w:b/>
          <w:bCs/>
        </w:rPr>
        <w:t>Datos de la empresa</w:t>
      </w:r>
      <w:bookmarkEnd w:id="10"/>
    </w:p>
    <w:p w14:paraId="2121EE54" w14:textId="77777777" w:rsidR="009B48FD" w:rsidRPr="00134514" w:rsidRDefault="009B48FD" w:rsidP="009B48FD">
      <w:pPr>
        <w:pStyle w:val="Prrafodelista"/>
        <w:spacing w:line="240" w:lineRule="auto"/>
        <w:jc w:val="both"/>
        <w:rPr>
          <w:rFonts w:asciiTheme="majorHAnsi" w:hAnsiTheme="majorHAnsi" w:cstheme="majorHAnsi"/>
          <w:b/>
          <w:bCs/>
        </w:rPr>
      </w:pPr>
    </w:p>
    <w:p w14:paraId="2DC0C40A"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noProof/>
        </w:rPr>
        <w:drawing>
          <wp:anchor distT="0" distB="0" distL="114300" distR="114300" simplePos="0" relativeHeight="251658244" behindDoc="1" locked="0" layoutInCell="1" allowOverlap="1" wp14:anchorId="02638A1B" wp14:editId="3FB5D4EC">
            <wp:simplePos x="0" y="0"/>
            <wp:positionH relativeFrom="column">
              <wp:posOffset>2571750</wp:posOffset>
            </wp:positionH>
            <wp:positionV relativeFrom="paragraph">
              <wp:posOffset>78105</wp:posOffset>
            </wp:positionV>
            <wp:extent cx="3365500" cy="2249170"/>
            <wp:effectExtent l="0" t="0" r="0" b="0"/>
            <wp:wrapTight wrapText="bothSides">
              <wp:wrapPolygon edited="0">
                <wp:start x="0" y="0"/>
                <wp:lineTo x="0" y="21405"/>
                <wp:lineTo x="21518" y="21405"/>
                <wp:lineTo x="21518" y="0"/>
                <wp:lineTo x="0" y="0"/>
              </wp:wrapPolygon>
            </wp:wrapTight>
            <wp:docPr id="1600084260" name="Imagen 2" descr="Tienda con ventanas gran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867" name="Imagen 20" descr="Tienda con ventanas grande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5500" cy="2249170"/>
                    </a:xfrm>
                    <a:prstGeom prst="rect">
                      <a:avLst/>
                    </a:prstGeom>
                    <a:noFill/>
                  </pic:spPr>
                </pic:pic>
              </a:graphicData>
            </a:graphic>
            <wp14:sizeRelH relativeFrom="page">
              <wp14:pctWidth>0</wp14:pctWidth>
            </wp14:sizeRelH>
            <wp14:sizeRelV relativeFrom="page">
              <wp14:pctHeight>0</wp14:pctHeight>
            </wp14:sizeRelV>
          </wp:anchor>
        </w:drawing>
      </w:r>
      <w:r w:rsidRPr="00134514">
        <w:rPr>
          <w:rFonts w:asciiTheme="majorHAnsi" w:hAnsiTheme="majorHAnsi" w:cstheme="majorHAnsi"/>
        </w:rPr>
        <w:t>Nombre de la empresa: Importaciones RGZ E.I.R.L.</w:t>
      </w:r>
    </w:p>
    <w:p w14:paraId="572D7DF6" w14:textId="77777777" w:rsidR="009B48FD" w:rsidRPr="00134514" w:rsidRDefault="009B48FD" w:rsidP="009B48FD">
      <w:pPr>
        <w:pStyle w:val="Prrafodelista"/>
        <w:spacing w:line="276" w:lineRule="auto"/>
        <w:ind w:left="1701"/>
        <w:jc w:val="both"/>
        <w:rPr>
          <w:rFonts w:asciiTheme="majorHAnsi" w:hAnsiTheme="majorHAnsi" w:cstheme="majorHAnsi"/>
        </w:rPr>
      </w:pPr>
    </w:p>
    <w:p w14:paraId="07462767" w14:textId="2D101CDA" w:rsidR="009B48FD" w:rsidRPr="00134514" w:rsidRDefault="000B2A06"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noProof/>
        </w:rPr>
        <mc:AlternateContent>
          <mc:Choice Requires="wps">
            <w:drawing>
              <wp:anchor distT="0" distB="0" distL="114300" distR="114300" simplePos="0" relativeHeight="251658246" behindDoc="0" locked="0" layoutInCell="1" allowOverlap="1" wp14:anchorId="4186025A" wp14:editId="1F697DE9">
                <wp:simplePos x="0" y="0"/>
                <wp:positionH relativeFrom="column">
                  <wp:posOffset>4574540</wp:posOffset>
                </wp:positionH>
                <wp:positionV relativeFrom="paragraph">
                  <wp:posOffset>29210</wp:posOffset>
                </wp:positionV>
                <wp:extent cx="128905" cy="134620"/>
                <wp:effectExtent l="6350" t="8890" r="7620" b="8890"/>
                <wp:wrapNone/>
                <wp:docPr id="1058079123" name="E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 cy="134620"/>
                        </a:xfrm>
                        <a:prstGeom prst="ellipse">
                          <a:avLst/>
                        </a:prstGeom>
                        <a:solidFill>
                          <a:srgbClr val="FF0000"/>
                        </a:solidFill>
                        <a:ln w="12700">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oval w14:anchorId="03E66A63" id="Elipse 1" o:spid="_x0000_s1026" style="position:absolute;margin-left:360.2pt;margin-top:2.3pt;width:10.15pt;height:1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" fillcolor="red" strokecolor="red" strokeweight="1pt">
                <v:stroke joinstyle="miter"/>
              </v:oval>
            </w:pict>
          </mc:Fallback>
        </mc:AlternateContent>
      </w:r>
      <w:r w:rsidR="009B48FD" w:rsidRPr="00134514">
        <w:rPr>
          <w:rFonts w:asciiTheme="majorHAnsi" w:hAnsiTheme="majorHAnsi" w:cstheme="majorHAnsi"/>
        </w:rPr>
        <w:t>RUC:  20609367386</w:t>
      </w:r>
    </w:p>
    <w:p w14:paraId="29625683" w14:textId="77777777" w:rsidR="009B48FD" w:rsidRPr="00134514" w:rsidRDefault="009B48FD" w:rsidP="009B48FD">
      <w:pPr>
        <w:pStyle w:val="Prrafodelista"/>
        <w:rPr>
          <w:rFonts w:asciiTheme="majorHAnsi" w:hAnsiTheme="majorHAnsi" w:cstheme="majorHAnsi"/>
        </w:rPr>
      </w:pPr>
    </w:p>
    <w:p w14:paraId="3C9DACFE"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rPr>
        <w:t xml:space="preserve">Dirección Legal: Manuel Pardo Nro. 141 </w:t>
      </w:r>
      <w:proofErr w:type="spellStart"/>
      <w:r w:rsidRPr="00134514">
        <w:rPr>
          <w:rFonts w:asciiTheme="majorHAnsi" w:hAnsiTheme="majorHAnsi" w:cstheme="majorHAnsi"/>
        </w:rPr>
        <w:t>Otr</w:t>
      </w:r>
      <w:proofErr w:type="spellEnd"/>
      <w:r w:rsidRPr="00134514">
        <w:rPr>
          <w:rFonts w:asciiTheme="majorHAnsi" w:hAnsiTheme="majorHAnsi" w:cstheme="majorHAnsi"/>
        </w:rPr>
        <w:t>. Mercado Modelo.</w:t>
      </w:r>
    </w:p>
    <w:p w14:paraId="0802581B" w14:textId="77777777" w:rsidR="009B48FD" w:rsidRPr="00134514" w:rsidRDefault="009B48FD" w:rsidP="009B48FD">
      <w:pPr>
        <w:pStyle w:val="Prrafodelista"/>
        <w:rPr>
          <w:rFonts w:asciiTheme="majorHAnsi" w:hAnsiTheme="majorHAnsi" w:cstheme="majorHAnsi"/>
        </w:rPr>
      </w:pPr>
    </w:p>
    <w:p w14:paraId="5CFAB064" w14:textId="2505D49F" w:rsidR="009B48FD" w:rsidRDefault="000B2A06"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noProof/>
        </w:rPr>
        <mc:AlternateContent>
          <mc:Choice Requires="wps">
            <w:drawing>
              <wp:anchor distT="0" distB="0" distL="114300" distR="114300" simplePos="0" relativeHeight="251658245" behindDoc="1" locked="0" layoutInCell="1" allowOverlap="1" wp14:anchorId="4D151362" wp14:editId="609700FA">
                <wp:simplePos x="0" y="0"/>
                <wp:positionH relativeFrom="column">
                  <wp:posOffset>2571750</wp:posOffset>
                </wp:positionH>
                <wp:positionV relativeFrom="paragraph">
                  <wp:posOffset>390525</wp:posOffset>
                </wp:positionV>
                <wp:extent cx="3365500" cy="266700"/>
                <wp:effectExtent l="3810" t="1270" r="2540" b="0"/>
                <wp:wrapTight wrapText="bothSides">
                  <wp:wrapPolygon edited="0">
                    <wp:start x="-61" y="0"/>
                    <wp:lineTo x="-61" y="20829"/>
                    <wp:lineTo x="21600" y="20829"/>
                    <wp:lineTo x="21600" y="0"/>
                    <wp:lineTo x="-61" y="0"/>
                  </wp:wrapPolygon>
                </wp:wrapTight>
                <wp:docPr id="966503105"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BBEC6" w14:textId="77777777" w:rsidR="009B48FD" w:rsidRDefault="009B48FD" w:rsidP="009B48FD">
                            <w:pPr>
                              <w:pStyle w:val="Descripcin"/>
                              <w:rPr>
                                <w:rFonts w:asciiTheme="majorHAnsi" w:hAnsiTheme="majorHAnsi" w:cstheme="majorHAnsi"/>
                                <w:b/>
                                <w:bCs/>
                                <w:sz w:val="22"/>
                                <w:szCs w:val="22"/>
                              </w:rPr>
                            </w:pPr>
                            <w:r>
                              <w:t xml:space="preserve">Ilustración </w:t>
                            </w:r>
                            <w:fldSimple w:instr=" SEQ Ilustración \* ARABIC ">
                              <w:r>
                                <w:rPr>
                                  <w:noProof/>
                                </w:rPr>
                                <w:t>1</w:t>
                              </w:r>
                            </w:fldSimple>
                            <w:r>
                              <w:t xml:space="preserve">: Ubicación - Google </w:t>
                            </w:r>
                            <w:proofErr w:type="spellStart"/>
                            <w:r>
                              <w:t>maps</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D151362" id="_x0000_t202" coordsize="21600,21600" o:spt="202" path="m,l,21600r21600,l21600,xe">
                <v:stroke joinstyle="miter"/>
                <v:path gradientshapeok="t" o:connecttype="rect"/>
              </v:shapetype>
              <v:shape id="Cuadro de texto 1" o:spid="_x0000_s1026" type="#_x0000_t202" style="position:absolute;left:0;text-align:left;margin-left:202.5pt;margin-top:30.75pt;width:265pt;height:21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" stroked="f">
                <v:textbox style="mso-fit-shape-to-text:t" inset="0,0,0,0">
                  <w:txbxContent>
                    <w:p w14:paraId="22ABBEC6" w14:textId="77777777" w:rsidR="009B48FD" w:rsidRDefault="009B48FD" w:rsidP="009B48FD">
                      <w:pPr>
                        <w:pStyle w:val="Descripcin"/>
                        <w:rPr>
                          <w:rFonts w:asciiTheme="majorHAnsi" w:hAnsiTheme="majorHAnsi" w:cstheme="majorHAnsi"/>
                          <w:b/>
                          <w:bCs/>
                          <w:sz w:val="22"/>
                          <w:szCs w:val="22"/>
                        </w:rP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Ubicación - Google </w:t>
                      </w:r>
                      <w:proofErr w:type="spellStart"/>
                      <w:r>
                        <w:t>maps</w:t>
                      </w:r>
                      <w:proofErr w:type="spellEnd"/>
                    </w:p>
                  </w:txbxContent>
                </v:textbox>
                <w10:wrap type="tight"/>
              </v:shape>
            </w:pict>
          </mc:Fallback>
        </mc:AlternateContent>
      </w:r>
      <w:r w:rsidR="009B48FD" w:rsidRPr="00134514">
        <w:rPr>
          <w:rFonts w:asciiTheme="majorHAnsi" w:hAnsiTheme="majorHAnsi" w:cstheme="majorHAnsi"/>
        </w:rPr>
        <w:t>Distrito / Ciudad: Chiclayo</w:t>
      </w:r>
    </w:p>
    <w:p w14:paraId="6BBA8F95" w14:textId="77777777" w:rsidR="008E5A08" w:rsidRPr="00CB312D" w:rsidRDefault="008E5A08" w:rsidP="00CB312D">
      <w:pPr>
        <w:spacing w:line="276" w:lineRule="auto"/>
        <w:jc w:val="both"/>
        <w:rPr>
          <w:rFonts w:asciiTheme="majorHAnsi" w:hAnsiTheme="majorHAnsi" w:cstheme="majorHAnsi"/>
        </w:rPr>
      </w:pPr>
    </w:p>
    <w:p w14:paraId="5402055F" w14:textId="77777777" w:rsidR="009B48FD" w:rsidRPr="00134514" w:rsidRDefault="009B48FD" w:rsidP="00134514">
      <w:pPr>
        <w:pStyle w:val="Prrafodelista"/>
        <w:numPr>
          <w:ilvl w:val="1"/>
          <w:numId w:val="42"/>
        </w:numPr>
        <w:spacing w:line="276" w:lineRule="auto"/>
        <w:ind w:left="993"/>
        <w:jc w:val="both"/>
        <w:outlineLvl w:val="1"/>
        <w:rPr>
          <w:rFonts w:asciiTheme="majorHAnsi" w:hAnsiTheme="majorHAnsi" w:cstheme="majorHAnsi"/>
          <w:b/>
          <w:bCs/>
        </w:rPr>
      </w:pPr>
      <w:bookmarkStart w:id="11" w:name="_Toc183879079"/>
      <w:r w:rsidRPr="00134514">
        <w:rPr>
          <w:rFonts w:asciiTheme="majorHAnsi" w:hAnsiTheme="majorHAnsi" w:cstheme="majorHAnsi"/>
          <w:b/>
          <w:bCs/>
        </w:rPr>
        <w:lastRenderedPageBreak/>
        <w:t>Organigrama</w:t>
      </w:r>
      <w:bookmarkEnd w:id="11"/>
      <w:r w:rsidRPr="00134514">
        <w:rPr>
          <w:rFonts w:asciiTheme="majorHAnsi" w:hAnsiTheme="majorHAnsi" w:cstheme="majorHAnsi"/>
          <w:b/>
          <w:bCs/>
        </w:rPr>
        <w:t xml:space="preserve"> </w:t>
      </w:r>
    </w:p>
    <w:p w14:paraId="6C94EA58" w14:textId="17E627AD" w:rsidR="009B48FD" w:rsidRPr="00134514" w:rsidRDefault="009B48FD" w:rsidP="009B48FD">
      <w:pPr>
        <w:pStyle w:val="Prrafodelista"/>
        <w:spacing w:line="276" w:lineRule="auto"/>
        <w:ind w:left="1134"/>
        <w:jc w:val="both"/>
        <w:outlineLvl w:val="1"/>
        <w:rPr>
          <w:rFonts w:asciiTheme="majorHAnsi" w:hAnsiTheme="majorHAnsi" w:cstheme="majorHAnsi"/>
          <w:b/>
          <w:bCs/>
        </w:rPr>
      </w:pPr>
      <w:bookmarkStart w:id="12" w:name="_Toc183879080"/>
      <w:r w:rsidRPr="00134514">
        <w:rPr>
          <w:rFonts w:asciiTheme="majorHAnsi" w:hAnsiTheme="majorHAnsi" w:cstheme="majorHAnsi"/>
          <w:noProof/>
        </w:rPr>
        <w:drawing>
          <wp:anchor distT="0" distB="0" distL="114300" distR="114300" simplePos="0" relativeHeight="251658256" behindDoc="0" locked="0" layoutInCell="1" allowOverlap="1" wp14:anchorId="3DB63488" wp14:editId="120A2B3D">
            <wp:simplePos x="0" y="0"/>
            <wp:positionH relativeFrom="column">
              <wp:posOffset>224790</wp:posOffset>
            </wp:positionH>
            <wp:positionV relativeFrom="paragraph">
              <wp:posOffset>237490</wp:posOffset>
            </wp:positionV>
            <wp:extent cx="5400040" cy="2527935"/>
            <wp:effectExtent l="0" t="0" r="0" b="0"/>
            <wp:wrapTopAndBottom/>
            <wp:docPr id="27382206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2042" name="Imagen 19"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27935"/>
                    </a:xfrm>
                    <a:prstGeom prst="rect">
                      <a:avLst/>
                    </a:prstGeom>
                    <a:noFill/>
                  </pic:spPr>
                </pic:pic>
              </a:graphicData>
            </a:graphic>
            <wp14:sizeRelH relativeFrom="page">
              <wp14:pctWidth>0</wp14:pctWidth>
            </wp14:sizeRelH>
            <wp14:sizeRelV relativeFrom="page">
              <wp14:pctHeight>0</wp14:pctHeight>
            </wp14:sizeRelV>
          </wp:anchor>
        </w:drawing>
      </w:r>
      <w:r w:rsidR="000B2A06" w:rsidRPr="00134514">
        <w:rPr>
          <w:rFonts w:asciiTheme="majorHAnsi" w:hAnsiTheme="majorHAnsi" w:cstheme="majorHAnsi"/>
          <w:noProof/>
        </w:rPr>
        <mc:AlternateContent>
          <mc:Choice Requires="wps">
            <w:drawing>
              <wp:anchor distT="0" distB="0" distL="114300" distR="114300" simplePos="0" relativeHeight="251658247" behindDoc="0" locked="0" layoutInCell="1" allowOverlap="1" wp14:anchorId="3C956487" wp14:editId="06EEF2D2">
                <wp:simplePos x="0" y="0"/>
                <wp:positionH relativeFrom="column">
                  <wp:posOffset>182245</wp:posOffset>
                </wp:positionH>
                <wp:positionV relativeFrom="paragraph">
                  <wp:posOffset>2949575</wp:posOffset>
                </wp:positionV>
                <wp:extent cx="5400040" cy="266700"/>
                <wp:effectExtent l="0" t="2540" r="0" b="0"/>
                <wp:wrapTopAndBottom/>
                <wp:docPr id="11164129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CA478" w14:textId="77777777" w:rsidR="009B48FD" w:rsidRDefault="009B48FD" w:rsidP="009B48FD">
                            <w:pPr>
                              <w:pStyle w:val="Descripcin"/>
                              <w:jc w:val="center"/>
                              <w:rPr>
                                <w:rFonts w:asciiTheme="majorHAnsi" w:hAnsiTheme="majorHAnsi" w:cstheme="majorHAnsi"/>
                                <w:b/>
                                <w:bCs/>
                                <w:noProof/>
                                <w:sz w:val="22"/>
                                <w:szCs w:val="22"/>
                              </w:rPr>
                            </w:pPr>
                            <w:r>
                              <w:t xml:space="preserve">Ilustración </w:t>
                            </w:r>
                            <w:fldSimple w:instr=" SEQ Ilustración \* ARABIC ">
                              <w:r>
                                <w:rPr>
                                  <w:noProof/>
                                </w:rPr>
                                <w:t>2</w:t>
                              </w:r>
                            </w:fldSimple>
                            <w:r>
                              <w:t>: Organigrama general - Elaboración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956487" id="Text Box 7" o:spid="_x0000_s1027" type="#_x0000_t202" style="position:absolute;left:0;text-align:left;margin-left:14.35pt;margin-top:232.25pt;width:425.2pt;height:2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" stroked="f">
                <v:textbox style="mso-fit-shape-to-text:t" inset="0,0,0,0">
                  <w:txbxContent>
                    <w:p w14:paraId="0E3CA478" w14:textId="77777777" w:rsidR="009B48FD" w:rsidRDefault="009B48FD" w:rsidP="009B48FD">
                      <w:pPr>
                        <w:pStyle w:val="Descripcin"/>
                        <w:jc w:val="center"/>
                        <w:rPr>
                          <w:rFonts w:asciiTheme="majorHAnsi" w:hAnsiTheme="majorHAnsi" w:cstheme="majorHAnsi"/>
                          <w:b/>
                          <w:bCs/>
                          <w:noProof/>
                          <w:sz w:val="22"/>
                          <w:szCs w:val="22"/>
                        </w:rPr>
                      </w:pPr>
                      <w:r>
                        <w:t xml:space="preserve">Ilustración </w:t>
                      </w:r>
                      <w:r>
                        <w:fldChar w:fldCharType="begin"/>
                      </w:r>
                      <w:r>
                        <w:instrText xml:space="preserve"> SEQ Ilustración \* ARABIC </w:instrText>
                      </w:r>
                      <w:r>
                        <w:fldChar w:fldCharType="separate"/>
                      </w:r>
                      <w:r>
                        <w:rPr>
                          <w:noProof/>
                        </w:rPr>
                        <w:t>2</w:t>
                      </w:r>
                      <w:r>
                        <w:rPr>
                          <w:noProof/>
                        </w:rPr>
                        <w:fldChar w:fldCharType="end"/>
                      </w:r>
                      <w:r>
                        <w:t>: Organigrama general - Elaboración propia</w:t>
                      </w:r>
                    </w:p>
                  </w:txbxContent>
                </v:textbox>
                <w10:wrap type="topAndBottom"/>
              </v:shape>
            </w:pict>
          </mc:Fallback>
        </mc:AlternateContent>
      </w:r>
      <w:bookmarkEnd w:id="12"/>
    </w:p>
    <w:p w14:paraId="27EF3432" w14:textId="2644B08E" w:rsidR="009B48FD" w:rsidRPr="00134514" w:rsidRDefault="009B48FD" w:rsidP="009B48FD">
      <w:pPr>
        <w:rPr>
          <w:rFonts w:asciiTheme="majorHAnsi" w:hAnsiTheme="majorHAnsi" w:cstheme="majorHAnsi"/>
        </w:rPr>
      </w:pPr>
    </w:p>
    <w:p w14:paraId="1EB23051" w14:textId="3FC5B7F3" w:rsidR="009B48FD" w:rsidRPr="00134514" w:rsidRDefault="00134514" w:rsidP="00134514">
      <w:pPr>
        <w:pStyle w:val="Prrafodelista"/>
        <w:numPr>
          <w:ilvl w:val="1"/>
          <w:numId w:val="42"/>
        </w:numPr>
        <w:spacing w:line="276" w:lineRule="auto"/>
        <w:ind w:left="993"/>
        <w:jc w:val="both"/>
        <w:outlineLvl w:val="1"/>
        <w:rPr>
          <w:rFonts w:asciiTheme="majorHAnsi" w:hAnsiTheme="majorHAnsi" w:cstheme="majorHAnsi"/>
          <w:b/>
          <w:bCs/>
        </w:rPr>
      </w:pPr>
      <w:bookmarkStart w:id="13" w:name="_Toc183879081"/>
      <w:r w:rsidRPr="00134514">
        <w:rPr>
          <w:rFonts w:asciiTheme="majorHAnsi" w:hAnsiTheme="majorHAnsi" w:cstheme="majorHAnsi"/>
          <w:noProof/>
        </w:rPr>
        <w:drawing>
          <wp:anchor distT="0" distB="0" distL="114300" distR="114300" simplePos="0" relativeHeight="251658241" behindDoc="0" locked="0" layoutInCell="1" allowOverlap="1" wp14:anchorId="2B2970DE" wp14:editId="15F75FE9">
            <wp:simplePos x="0" y="0"/>
            <wp:positionH relativeFrom="column">
              <wp:posOffset>53340</wp:posOffset>
            </wp:positionH>
            <wp:positionV relativeFrom="paragraph">
              <wp:posOffset>563017</wp:posOffset>
            </wp:positionV>
            <wp:extent cx="5748655" cy="3712210"/>
            <wp:effectExtent l="76200" t="76200" r="118745" b="116840"/>
            <wp:wrapTopAndBottom/>
            <wp:docPr id="143582408" name="Imagen 4"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822353723" name="Imagen 18" descr="Escala de tiempo&#10;&#10;Descripción generada automáticamente"/>
                    <pic:cNvPicPr>
                      <a:picLocks noChangeAspect="1"/>
                    </pic:cNvPicPr>
                  </pic:nvPicPr>
                  <pic:blipFill rotWithShape="1">
                    <a:blip r:embed="rId12">
                      <a:extLst>
                        <a:ext uri="{28A0092B-C50C-407E-A947-70E740481C1C}">
                          <a14:useLocalDpi xmlns:a14="http://schemas.microsoft.com/office/drawing/2010/main" val="0"/>
                        </a:ext>
                      </a:extLst>
                    </a:blip>
                    <a:srcRect l="737" t="6619" b="989"/>
                    <a:stretch/>
                  </pic:blipFill>
                  <pic:spPr bwMode="auto">
                    <a:xfrm>
                      <a:off x="0" y="0"/>
                      <a:ext cx="5748655" cy="371221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8FD" w:rsidRPr="00134514">
        <w:rPr>
          <w:rFonts w:asciiTheme="majorHAnsi" w:hAnsiTheme="majorHAnsi" w:cstheme="majorHAnsi"/>
        </w:rPr>
        <w:tab/>
      </w:r>
      <w:r w:rsidR="009B48FD" w:rsidRPr="00134514">
        <w:rPr>
          <w:rFonts w:asciiTheme="majorHAnsi" w:hAnsiTheme="majorHAnsi" w:cstheme="majorHAnsi"/>
          <w:b/>
          <w:bCs/>
        </w:rPr>
        <w:t>Modelo del negocio</w:t>
      </w:r>
      <w:bookmarkEnd w:id="13"/>
      <w:r w:rsidR="009B48FD" w:rsidRPr="00134514">
        <w:rPr>
          <w:rFonts w:asciiTheme="majorHAnsi" w:hAnsiTheme="majorHAnsi" w:cstheme="majorHAnsi"/>
          <w:b/>
          <w:bCs/>
        </w:rPr>
        <w:t xml:space="preserve"> </w:t>
      </w:r>
    </w:p>
    <w:p w14:paraId="34F45836" w14:textId="7891B426" w:rsidR="009B48FD" w:rsidRPr="00134514" w:rsidRDefault="00134514" w:rsidP="009B48FD">
      <w:pPr>
        <w:spacing w:line="276" w:lineRule="auto"/>
        <w:jc w:val="both"/>
        <w:rPr>
          <w:rFonts w:asciiTheme="majorHAnsi" w:hAnsiTheme="majorHAnsi" w:cstheme="majorHAnsi"/>
          <w:b/>
          <w:bCs/>
        </w:rPr>
      </w:pPr>
      <w:r w:rsidRPr="00134514">
        <w:rPr>
          <w:rFonts w:asciiTheme="majorHAnsi" w:hAnsiTheme="majorHAnsi" w:cstheme="majorHAnsi"/>
          <w:noProof/>
        </w:rPr>
        <mc:AlternateContent>
          <mc:Choice Requires="wps">
            <w:drawing>
              <wp:anchor distT="0" distB="0" distL="114300" distR="114300" simplePos="0" relativeHeight="251658255" behindDoc="0" locked="0" layoutInCell="1" allowOverlap="1" wp14:anchorId="4A3E6549" wp14:editId="05A909F0">
                <wp:simplePos x="0" y="0"/>
                <wp:positionH relativeFrom="column">
                  <wp:posOffset>19762</wp:posOffset>
                </wp:positionH>
                <wp:positionV relativeFrom="paragraph">
                  <wp:posOffset>4182770</wp:posOffset>
                </wp:positionV>
                <wp:extent cx="5568950" cy="266700"/>
                <wp:effectExtent l="0" t="0" r="0" b="2540"/>
                <wp:wrapSquare wrapText="bothSides"/>
                <wp:docPr id="99101791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C06825" w14:textId="77777777" w:rsidR="009B48FD" w:rsidRDefault="009B48FD" w:rsidP="009B48FD">
                            <w:pPr>
                              <w:pStyle w:val="Descripcin"/>
                              <w:jc w:val="center"/>
                              <w:rPr>
                                <w:rFonts w:asciiTheme="majorHAnsi" w:hAnsiTheme="majorHAnsi" w:cstheme="majorHAnsi"/>
                                <w:b/>
                                <w:bCs/>
                                <w:noProof/>
                                <w:sz w:val="22"/>
                                <w:szCs w:val="22"/>
                              </w:rPr>
                            </w:pPr>
                            <w:r>
                              <w:t xml:space="preserve">Ilustración </w:t>
                            </w:r>
                            <w:fldSimple w:instr=" SEQ Ilustración \* ARABIC ">
                              <w:r>
                                <w:rPr>
                                  <w:noProof/>
                                </w:rPr>
                                <w:t>3</w:t>
                              </w:r>
                            </w:fldSimple>
                            <w:r>
                              <w:t>: Modelo de negocio - Elaboración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3E6549" id="Text Box 19" o:spid="_x0000_s1028" type="#_x0000_t202" style="position:absolute;left:0;text-align:left;margin-left:1.55pt;margin-top:329.35pt;width:438.5pt;height: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" stroked="f">
                <v:textbox style="mso-fit-shape-to-text:t" inset="0,0,0,0">
                  <w:txbxContent>
                    <w:p w14:paraId="50C06825" w14:textId="77777777" w:rsidR="009B48FD" w:rsidRDefault="009B48FD" w:rsidP="009B48FD">
                      <w:pPr>
                        <w:pStyle w:val="Descripcin"/>
                        <w:jc w:val="center"/>
                        <w:rPr>
                          <w:rFonts w:asciiTheme="majorHAnsi" w:hAnsiTheme="majorHAnsi" w:cstheme="majorHAnsi"/>
                          <w:b/>
                          <w:bCs/>
                          <w:noProof/>
                          <w:sz w:val="22"/>
                          <w:szCs w:val="22"/>
                        </w:rPr>
                      </w:pPr>
                      <w:r>
                        <w:t xml:space="preserve">Ilustración </w:t>
                      </w:r>
                      <w:r>
                        <w:fldChar w:fldCharType="begin"/>
                      </w:r>
                      <w:r>
                        <w:instrText xml:space="preserve"> SEQ Ilustración \* ARABIC </w:instrText>
                      </w:r>
                      <w:r>
                        <w:fldChar w:fldCharType="separate"/>
                      </w:r>
                      <w:r>
                        <w:rPr>
                          <w:noProof/>
                        </w:rPr>
                        <w:t>3</w:t>
                      </w:r>
                      <w:r>
                        <w:rPr>
                          <w:noProof/>
                        </w:rPr>
                        <w:fldChar w:fldCharType="end"/>
                      </w:r>
                      <w:r>
                        <w:t>: Modelo de negocio - Elaboración propia</w:t>
                      </w:r>
                    </w:p>
                  </w:txbxContent>
                </v:textbox>
                <w10:wrap type="square"/>
              </v:shape>
            </w:pict>
          </mc:Fallback>
        </mc:AlternateContent>
      </w:r>
    </w:p>
    <w:p w14:paraId="1CE8DFB8" w14:textId="49392F13" w:rsidR="009B48FD" w:rsidRDefault="009B48FD" w:rsidP="009B48FD">
      <w:pPr>
        <w:pStyle w:val="Prrafodelista"/>
        <w:spacing w:line="276" w:lineRule="auto"/>
        <w:jc w:val="both"/>
        <w:outlineLvl w:val="0"/>
        <w:rPr>
          <w:rFonts w:asciiTheme="majorHAnsi" w:hAnsiTheme="majorHAnsi" w:cstheme="majorHAnsi"/>
          <w:b/>
          <w:bCs/>
        </w:rPr>
      </w:pPr>
    </w:p>
    <w:p w14:paraId="3BEAC660" w14:textId="3A03BFCB" w:rsidR="00134514" w:rsidRDefault="00134514" w:rsidP="009B48FD">
      <w:pPr>
        <w:pStyle w:val="Prrafodelista"/>
        <w:spacing w:line="276" w:lineRule="auto"/>
        <w:jc w:val="both"/>
        <w:outlineLvl w:val="0"/>
        <w:rPr>
          <w:rFonts w:asciiTheme="majorHAnsi" w:hAnsiTheme="majorHAnsi" w:cstheme="majorHAnsi"/>
          <w:b/>
          <w:bCs/>
        </w:rPr>
      </w:pPr>
    </w:p>
    <w:p w14:paraId="3CE1AAD5" w14:textId="77777777" w:rsidR="00AA72DC" w:rsidRPr="00134514" w:rsidRDefault="00AA72DC" w:rsidP="009B48FD">
      <w:pPr>
        <w:pStyle w:val="Prrafodelista"/>
        <w:spacing w:line="276" w:lineRule="auto"/>
        <w:jc w:val="both"/>
        <w:outlineLvl w:val="0"/>
        <w:rPr>
          <w:rFonts w:asciiTheme="majorHAnsi" w:hAnsiTheme="majorHAnsi" w:cstheme="majorHAnsi"/>
          <w:b/>
          <w:bCs/>
        </w:rPr>
      </w:pPr>
    </w:p>
    <w:p w14:paraId="2CDB4FFD" w14:textId="78B2A5DB"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bCs/>
        </w:rPr>
      </w:pPr>
      <w:bookmarkStart w:id="14" w:name="_Toc183879082"/>
      <w:r w:rsidRPr="00134514">
        <w:rPr>
          <w:rFonts w:asciiTheme="majorHAnsi" w:hAnsiTheme="majorHAnsi" w:cstheme="majorHAnsi"/>
          <w:b/>
          <w:bCs/>
        </w:rPr>
        <w:lastRenderedPageBreak/>
        <w:t>Antecedentes del área de TI</w:t>
      </w:r>
      <w:bookmarkEnd w:id="14"/>
      <w:r w:rsidRPr="00134514">
        <w:rPr>
          <w:rFonts w:asciiTheme="majorHAnsi" w:hAnsiTheme="majorHAnsi" w:cstheme="majorHAnsi"/>
          <w:b/>
          <w:bCs/>
        </w:rPr>
        <w:t xml:space="preserve"> </w:t>
      </w:r>
    </w:p>
    <w:p w14:paraId="749874F3" w14:textId="6DB2169E" w:rsidR="009B48FD" w:rsidRPr="00134514" w:rsidRDefault="009B48FD" w:rsidP="009B48FD">
      <w:pPr>
        <w:pStyle w:val="Prrafodelista"/>
        <w:spacing w:line="276" w:lineRule="auto"/>
        <w:jc w:val="both"/>
        <w:rPr>
          <w:rFonts w:asciiTheme="majorHAnsi" w:hAnsiTheme="majorHAnsi" w:cstheme="majorHAnsi"/>
          <w:b/>
          <w:bCs/>
        </w:rPr>
      </w:pPr>
    </w:p>
    <w:p w14:paraId="17CB7887" w14:textId="77777777" w:rsidR="009B48FD" w:rsidRPr="00134514" w:rsidRDefault="009B48FD" w:rsidP="00134514">
      <w:pPr>
        <w:pStyle w:val="Prrafodelista"/>
        <w:numPr>
          <w:ilvl w:val="1"/>
          <w:numId w:val="42"/>
        </w:numPr>
        <w:spacing w:line="276" w:lineRule="auto"/>
        <w:ind w:left="1134"/>
        <w:jc w:val="both"/>
        <w:outlineLvl w:val="1"/>
        <w:rPr>
          <w:rFonts w:asciiTheme="majorHAnsi" w:hAnsiTheme="majorHAnsi" w:cstheme="majorHAnsi"/>
          <w:b/>
          <w:bCs/>
        </w:rPr>
      </w:pPr>
      <w:bookmarkStart w:id="15" w:name="_Toc183879083"/>
      <w:r w:rsidRPr="00134514">
        <w:rPr>
          <w:rFonts w:asciiTheme="majorHAnsi" w:hAnsiTheme="majorHAnsi" w:cstheme="majorHAnsi"/>
          <w:b/>
          <w:bCs/>
        </w:rPr>
        <w:t>Descripción</w:t>
      </w:r>
      <w:bookmarkEnd w:id="15"/>
      <w:r w:rsidRPr="00134514">
        <w:rPr>
          <w:rFonts w:asciiTheme="majorHAnsi" w:hAnsiTheme="majorHAnsi" w:cstheme="majorHAnsi"/>
          <w:b/>
          <w:bCs/>
        </w:rPr>
        <w:t xml:space="preserve"> </w:t>
      </w:r>
    </w:p>
    <w:p w14:paraId="73DB9C65"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4B0BC83A" w14:textId="77777777" w:rsidR="009B48FD" w:rsidRPr="00134514" w:rsidRDefault="009B48FD" w:rsidP="009B48FD">
      <w:pPr>
        <w:pStyle w:val="Prrafodelista"/>
        <w:spacing w:line="360" w:lineRule="auto"/>
        <w:ind w:left="1134"/>
        <w:jc w:val="both"/>
        <w:rPr>
          <w:rFonts w:asciiTheme="majorHAnsi" w:hAnsiTheme="majorHAnsi" w:cstheme="majorHAnsi"/>
        </w:rPr>
      </w:pPr>
      <w:r w:rsidRPr="00134514">
        <w:rPr>
          <w:rFonts w:asciiTheme="majorHAnsi" w:hAnsiTheme="majorHAnsi" w:cstheme="majorHAnsi"/>
        </w:rPr>
        <w:t>El área de TI específicamente el departamento de Sistemas de Información y Soporte Técnico tiene como objetivo principal asegurar la operatividad continua de los sistemas informáticos de la organización, así mismo proporciona soporte técnico a los usuarios y se encarga de optimizar los procesos de gestión de información para garantizar la eficiencia operativa, además implementa tecnologías que permiten la toma de decisiones basadas en datos en tiempo real y promueven la seguridad y protección de la información de la empresa.</w:t>
      </w:r>
    </w:p>
    <w:p w14:paraId="1E0D2487" w14:textId="77777777" w:rsidR="009B48FD" w:rsidRPr="00134514" w:rsidRDefault="009B48FD" w:rsidP="009B48FD">
      <w:pPr>
        <w:pStyle w:val="Prrafodelista"/>
        <w:spacing w:line="360" w:lineRule="auto"/>
        <w:ind w:left="1134"/>
        <w:jc w:val="both"/>
        <w:rPr>
          <w:rFonts w:asciiTheme="majorHAnsi" w:hAnsiTheme="majorHAnsi" w:cstheme="majorHAnsi"/>
        </w:rPr>
      </w:pPr>
    </w:p>
    <w:p w14:paraId="793EFF25" w14:textId="77777777" w:rsidR="009B48FD" w:rsidRPr="00134514" w:rsidRDefault="009B48FD" w:rsidP="00134514">
      <w:pPr>
        <w:pStyle w:val="Prrafodelista"/>
        <w:numPr>
          <w:ilvl w:val="1"/>
          <w:numId w:val="42"/>
        </w:numPr>
        <w:spacing w:line="276" w:lineRule="auto"/>
        <w:ind w:left="1134"/>
        <w:jc w:val="both"/>
        <w:outlineLvl w:val="1"/>
        <w:rPr>
          <w:rFonts w:asciiTheme="majorHAnsi" w:hAnsiTheme="majorHAnsi" w:cstheme="majorHAnsi"/>
        </w:rPr>
      </w:pPr>
      <w:bookmarkStart w:id="16" w:name="_Toc183879084"/>
      <w:r w:rsidRPr="00134514">
        <w:rPr>
          <w:rFonts w:asciiTheme="majorHAnsi" w:hAnsiTheme="majorHAnsi" w:cstheme="majorHAnsi"/>
          <w:b/>
          <w:bCs/>
        </w:rPr>
        <w:t>Misión:</w:t>
      </w:r>
      <w:bookmarkEnd w:id="16"/>
      <w:r w:rsidRPr="00134514">
        <w:rPr>
          <w:rFonts w:asciiTheme="majorHAnsi" w:hAnsiTheme="majorHAnsi" w:cstheme="majorHAnsi"/>
        </w:rPr>
        <w:t xml:space="preserve"> </w:t>
      </w:r>
    </w:p>
    <w:p w14:paraId="00CF1FD0"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rPr>
        <w:t>Garantizar la operatividad continua y segura de los sistemas informáticos ofreciendo soporte técnico eficaz y optimizando la gestión de la información para una mayor eficiencia en la organización.</w:t>
      </w:r>
    </w:p>
    <w:p w14:paraId="25041B4C" w14:textId="77777777" w:rsidR="009B48FD" w:rsidRPr="00134514" w:rsidRDefault="009B48FD" w:rsidP="009B48FD">
      <w:pPr>
        <w:pStyle w:val="Prrafodelista"/>
        <w:spacing w:before="240" w:line="240" w:lineRule="auto"/>
        <w:ind w:left="1701"/>
        <w:jc w:val="both"/>
        <w:rPr>
          <w:rFonts w:asciiTheme="majorHAnsi" w:hAnsiTheme="majorHAnsi" w:cstheme="majorHAnsi"/>
        </w:rPr>
      </w:pPr>
    </w:p>
    <w:p w14:paraId="2997F6F2" w14:textId="77777777" w:rsidR="009B48FD" w:rsidRPr="00134514" w:rsidRDefault="009B48FD" w:rsidP="00134514">
      <w:pPr>
        <w:pStyle w:val="Prrafodelista"/>
        <w:numPr>
          <w:ilvl w:val="1"/>
          <w:numId w:val="42"/>
        </w:numPr>
        <w:spacing w:line="276" w:lineRule="auto"/>
        <w:ind w:left="1134"/>
        <w:jc w:val="both"/>
        <w:outlineLvl w:val="1"/>
        <w:rPr>
          <w:rFonts w:asciiTheme="majorHAnsi" w:hAnsiTheme="majorHAnsi" w:cstheme="majorHAnsi"/>
        </w:rPr>
      </w:pPr>
      <w:bookmarkStart w:id="17" w:name="_Toc183879085"/>
      <w:r w:rsidRPr="00134514">
        <w:rPr>
          <w:rFonts w:asciiTheme="majorHAnsi" w:hAnsiTheme="majorHAnsi" w:cstheme="majorHAnsi"/>
          <w:b/>
          <w:bCs/>
        </w:rPr>
        <w:t>Visión:</w:t>
      </w:r>
      <w:bookmarkEnd w:id="17"/>
      <w:r w:rsidRPr="00134514">
        <w:rPr>
          <w:rFonts w:asciiTheme="majorHAnsi" w:hAnsiTheme="majorHAnsi" w:cstheme="majorHAnsi"/>
        </w:rPr>
        <w:t xml:space="preserve"> </w:t>
      </w:r>
    </w:p>
    <w:p w14:paraId="45E97A11" w14:textId="77777777" w:rsidR="009B48FD" w:rsidRPr="00134514" w:rsidRDefault="009B48FD" w:rsidP="009B48FD">
      <w:pPr>
        <w:pStyle w:val="Prrafodelista"/>
        <w:numPr>
          <w:ilvl w:val="0"/>
          <w:numId w:val="7"/>
        </w:numPr>
        <w:spacing w:line="276" w:lineRule="auto"/>
        <w:ind w:left="1701"/>
        <w:jc w:val="both"/>
        <w:rPr>
          <w:rFonts w:asciiTheme="majorHAnsi" w:hAnsiTheme="majorHAnsi" w:cstheme="majorHAnsi"/>
        </w:rPr>
      </w:pPr>
      <w:r w:rsidRPr="00134514">
        <w:rPr>
          <w:rFonts w:asciiTheme="majorHAnsi" w:hAnsiTheme="majorHAnsi" w:cstheme="majorHAnsi"/>
        </w:rPr>
        <w:t>Ser el pilar tecnológico de la organización reconocido por la implementación de sistemas seguros y el soporte técnico confiable que impulsan la toma de decisiones en tiempo real</w:t>
      </w:r>
    </w:p>
    <w:p w14:paraId="28FCBFB2" w14:textId="77777777" w:rsidR="009B48FD" w:rsidRPr="00134514" w:rsidRDefault="009B48FD" w:rsidP="009B48FD">
      <w:pPr>
        <w:pStyle w:val="Prrafodelista"/>
        <w:spacing w:after="0" w:line="240" w:lineRule="auto"/>
        <w:ind w:left="1494"/>
        <w:jc w:val="both"/>
        <w:rPr>
          <w:rFonts w:asciiTheme="majorHAnsi" w:hAnsiTheme="majorHAnsi" w:cstheme="majorHAnsi"/>
        </w:rPr>
      </w:pPr>
    </w:p>
    <w:p w14:paraId="0352E5D6" w14:textId="77777777" w:rsidR="009B48FD" w:rsidRPr="00134514" w:rsidRDefault="009B48FD" w:rsidP="00134514">
      <w:pPr>
        <w:pStyle w:val="Prrafodelista"/>
        <w:numPr>
          <w:ilvl w:val="1"/>
          <w:numId w:val="42"/>
        </w:numPr>
        <w:spacing w:line="276" w:lineRule="auto"/>
        <w:ind w:left="1134"/>
        <w:jc w:val="both"/>
        <w:outlineLvl w:val="1"/>
        <w:rPr>
          <w:rFonts w:asciiTheme="majorHAnsi" w:hAnsiTheme="majorHAnsi" w:cstheme="majorHAnsi"/>
          <w:b/>
          <w:bCs/>
        </w:rPr>
      </w:pPr>
      <w:bookmarkStart w:id="18" w:name="_Toc183879086"/>
      <w:r w:rsidRPr="00134514">
        <w:rPr>
          <w:rFonts w:asciiTheme="majorHAnsi" w:hAnsiTheme="majorHAnsi" w:cstheme="majorHAnsi"/>
          <w:noProof/>
        </w:rPr>
        <w:drawing>
          <wp:anchor distT="0" distB="0" distL="114300" distR="114300" simplePos="0" relativeHeight="251658253" behindDoc="0" locked="0" layoutInCell="1" allowOverlap="1" wp14:anchorId="5D683046" wp14:editId="0110C52D">
            <wp:simplePos x="0" y="0"/>
            <wp:positionH relativeFrom="column">
              <wp:posOffset>786765</wp:posOffset>
            </wp:positionH>
            <wp:positionV relativeFrom="paragraph">
              <wp:posOffset>309245</wp:posOffset>
            </wp:positionV>
            <wp:extent cx="5040630" cy="2584450"/>
            <wp:effectExtent l="0" t="0" r="0" b="0"/>
            <wp:wrapTopAndBottom/>
            <wp:docPr id="233630961"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9926" name="Imagen 17"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t="5614" b="3723"/>
                    <a:stretch>
                      <a:fillRect/>
                    </a:stretch>
                  </pic:blipFill>
                  <pic:spPr bwMode="auto">
                    <a:xfrm>
                      <a:off x="0" y="0"/>
                      <a:ext cx="5040630" cy="2584450"/>
                    </a:xfrm>
                    <a:prstGeom prst="rect">
                      <a:avLst/>
                    </a:prstGeom>
                    <a:noFill/>
                  </pic:spPr>
                </pic:pic>
              </a:graphicData>
            </a:graphic>
            <wp14:sizeRelH relativeFrom="margin">
              <wp14:pctWidth>0</wp14:pctWidth>
            </wp14:sizeRelH>
            <wp14:sizeRelV relativeFrom="margin">
              <wp14:pctHeight>0</wp14:pctHeight>
            </wp14:sizeRelV>
          </wp:anchor>
        </w:drawing>
      </w:r>
      <w:r w:rsidRPr="00134514">
        <w:rPr>
          <w:rFonts w:asciiTheme="majorHAnsi" w:hAnsiTheme="majorHAnsi" w:cstheme="majorHAnsi"/>
          <w:b/>
          <w:bCs/>
        </w:rPr>
        <w:t>Organigrama</w:t>
      </w:r>
      <w:bookmarkEnd w:id="18"/>
      <w:r w:rsidRPr="00134514">
        <w:rPr>
          <w:rFonts w:asciiTheme="majorHAnsi" w:hAnsiTheme="majorHAnsi" w:cstheme="majorHAnsi"/>
          <w:b/>
          <w:bCs/>
        </w:rPr>
        <w:t xml:space="preserve"> </w:t>
      </w:r>
    </w:p>
    <w:p w14:paraId="1E47F1E0" w14:textId="26E4A467" w:rsidR="009B48FD" w:rsidRPr="00134514" w:rsidRDefault="000B2A06" w:rsidP="009B48FD">
      <w:pPr>
        <w:rPr>
          <w:rFonts w:asciiTheme="majorHAnsi" w:hAnsiTheme="majorHAnsi" w:cstheme="majorHAnsi"/>
        </w:rPr>
      </w:pPr>
      <w:r w:rsidRPr="00134514">
        <w:rPr>
          <w:rFonts w:asciiTheme="majorHAnsi" w:hAnsiTheme="majorHAnsi" w:cstheme="majorHAnsi"/>
          <w:noProof/>
        </w:rPr>
        <mc:AlternateContent>
          <mc:Choice Requires="wps">
            <w:drawing>
              <wp:anchor distT="0" distB="0" distL="114300" distR="114300" simplePos="0" relativeHeight="251658248" behindDoc="1" locked="0" layoutInCell="1" allowOverlap="1" wp14:anchorId="56C07DFB" wp14:editId="69095A93">
                <wp:simplePos x="0" y="0"/>
                <wp:positionH relativeFrom="column">
                  <wp:posOffset>436880</wp:posOffset>
                </wp:positionH>
                <wp:positionV relativeFrom="paragraph">
                  <wp:posOffset>2666365</wp:posOffset>
                </wp:positionV>
                <wp:extent cx="5400040" cy="266700"/>
                <wp:effectExtent l="2540" t="3810" r="0" b="0"/>
                <wp:wrapTight wrapText="bothSides">
                  <wp:wrapPolygon edited="0">
                    <wp:start x="-38" y="0"/>
                    <wp:lineTo x="-38" y="20829"/>
                    <wp:lineTo x="21600" y="20829"/>
                    <wp:lineTo x="21600" y="0"/>
                    <wp:lineTo x="-38" y="0"/>
                  </wp:wrapPolygon>
                </wp:wrapTight>
                <wp:docPr id="199761675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1146AD" w14:textId="77777777" w:rsidR="009B48FD" w:rsidRDefault="009B48FD" w:rsidP="009B48FD">
                            <w:pPr>
                              <w:pStyle w:val="Descripcin"/>
                              <w:jc w:val="center"/>
                              <w:rPr>
                                <w:rFonts w:asciiTheme="majorHAnsi" w:hAnsiTheme="majorHAnsi" w:cstheme="majorHAnsi"/>
                                <w:b/>
                                <w:noProof/>
                                <w:sz w:val="22"/>
                                <w:szCs w:val="22"/>
                              </w:rPr>
                            </w:pPr>
                            <w:r>
                              <w:t xml:space="preserve">Ilustración </w:t>
                            </w:r>
                            <w:fldSimple w:instr=" SEQ Ilustración \* ARABIC ">
                              <w:r>
                                <w:rPr>
                                  <w:noProof/>
                                </w:rPr>
                                <w:t>4</w:t>
                              </w:r>
                            </w:fldSimple>
                            <w:r>
                              <w:t>: Organigrama TI - Elaboración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C07DFB" id="Text Box 8" o:spid="_x0000_s1029" type="#_x0000_t202" style="position:absolute;margin-left:34.4pt;margin-top:209.95pt;width:425.2pt;height:21pt;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" stroked="f">
                <v:textbox style="mso-fit-shape-to-text:t" inset="0,0,0,0">
                  <w:txbxContent>
                    <w:p w14:paraId="361146AD" w14:textId="77777777" w:rsidR="009B48FD" w:rsidRDefault="009B48FD" w:rsidP="009B48FD">
                      <w:pPr>
                        <w:pStyle w:val="Descripcin"/>
                        <w:jc w:val="center"/>
                        <w:rPr>
                          <w:rFonts w:asciiTheme="majorHAnsi" w:hAnsiTheme="majorHAnsi" w:cstheme="majorHAnsi"/>
                          <w:b/>
                          <w:noProof/>
                          <w:sz w:val="22"/>
                          <w:szCs w:val="22"/>
                        </w:rPr>
                      </w:pPr>
                      <w:r>
                        <w:t xml:space="preserve">Ilustración </w:t>
                      </w:r>
                      <w:r>
                        <w:fldChar w:fldCharType="begin"/>
                      </w:r>
                      <w:r>
                        <w:instrText xml:space="preserve"> SEQ Ilustración \* ARABIC </w:instrText>
                      </w:r>
                      <w:r>
                        <w:fldChar w:fldCharType="separate"/>
                      </w:r>
                      <w:r>
                        <w:rPr>
                          <w:noProof/>
                        </w:rPr>
                        <w:t>4</w:t>
                      </w:r>
                      <w:r>
                        <w:rPr>
                          <w:noProof/>
                        </w:rPr>
                        <w:fldChar w:fldCharType="end"/>
                      </w:r>
                      <w:r>
                        <w:t>: Organigrama TI - Elaboración propia</w:t>
                      </w:r>
                    </w:p>
                  </w:txbxContent>
                </v:textbox>
                <w10:wrap type="tight"/>
              </v:shape>
            </w:pict>
          </mc:Fallback>
        </mc:AlternateContent>
      </w:r>
    </w:p>
    <w:p w14:paraId="4916DB85" w14:textId="77777777" w:rsidR="009B48FD" w:rsidRPr="00134514" w:rsidRDefault="009B48FD" w:rsidP="009B48FD">
      <w:pPr>
        <w:spacing w:line="276" w:lineRule="auto"/>
        <w:jc w:val="both"/>
        <w:rPr>
          <w:rFonts w:asciiTheme="majorHAnsi" w:hAnsiTheme="majorHAnsi" w:cstheme="majorHAnsi"/>
          <w:b/>
        </w:rPr>
      </w:pPr>
    </w:p>
    <w:bookmarkStart w:id="19" w:name="_Toc183879087"/>
    <w:p w14:paraId="0CF05031" w14:textId="2EDAD487" w:rsidR="009B48FD" w:rsidRPr="00134514" w:rsidRDefault="000B2A06" w:rsidP="00134514">
      <w:pPr>
        <w:pStyle w:val="Prrafodelista"/>
        <w:numPr>
          <w:ilvl w:val="1"/>
          <w:numId w:val="42"/>
        </w:numPr>
        <w:spacing w:line="276" w:lineRule="auto"/>
        <w:ind w:left="1134"/>
        <w:jc w:val="both"/>
        <w:outlineLvl w:val="1"/>
        <w:rPr>
          <w:rFonts w:asciiTheme="majorHAnsi" w:hAnsiTheme="majorHAnsi" w:cstheme="majorHAnsi"/>
          <w:b/>
          <w:bCs/>
        </w:rPr>
      </w:pPr>
      <w:r w:rsidRPr="00134514">
        <w:rPr>
          <w:rFonts w:asciiTheme="majorHAnsi" w:hAnsiTheme="majorHAnsi" w:cstheme="majorHAnsi"/>
          <w:noProof/>
        </w:rPr>
        <w:lastRenderedPageBreak/>
        <mc:AlternateContent>
          <mc:Choice Requires="wps">
            <w:drawing>
              <wp:anchor distT="0" distB="0" distL="114300" distR="114300" simplePos="0" relativeHeight="251658249" behindDoc="1" locked="0" layoutInCell="1" allowOverlap="1" wp14:anchorId="31ADE592" wp14:editId="04724557">
                <wp:simplePos x="0" y="0"/>
                <wp:positionH relativeFrom="column">
                  <wp:posOffset>450850</wp:posOffset>
                </wp:positionH>
                <wp:positionV relativeFrom="paragraph">
                  <wp:posOffset>3919220</wp:posOffset>
                </wp:positionV>
                <wp:extent cx="5272405" cy="266700"/>
                <wp:effectExtent l="0" t="0" r="0" b="1905"/>
                <wp:wrapTight wrapText="bothSides">
                  <wp:wrapPolygon edited="0">
                    <wp:start x="-39" y="0"/>
                    <wp:lineTo x="-39" y="20829"/>
                    <wp:lineTo x="21600" y="20829"/>
                    <wp:lineTo x="21600" y="0"/>
                    <wp:lineTo x="-39" y="0"/>
                  </wp:wrapPolygon>
                </wp:wrapTight>
                <wp:docPr id="7688660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240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B306A" w14:textId="77777777" w:rsidR="009B48FD" w:rsidRDefault="009B48FD" w:rsidP="009B48FD">
                            <w:pPr>
                              <w:pStyle w:val="Descripcin"/>
                              <w:jc w:val="center"/>
                              <w:rPr>
                                <w:rFonts w:asciiTheme="majorHAnsi" w:hAnsiTheme="majorHAnsi" w:cstheme="majorHAnsi"/>
                                <w:b/>
                                <w:bCs/>
                                <w:noProof/>
                                <w:sz w:val="22"/>
                                <w:szCs w:val="22"/>
                              </w:rPr>
                            </w:pPr>
                            <w:r>
                              <w:t xml:space="preserve">Ilustración </w:t>
                            </w:r>
                            <w:fldSimple w:instr=" SEQ Ilustración \* ARABIC ">
                              <w:r>
                                <w:rPr>
                                  <w:noProof/>
                                </w:rPr>
                                <w:t>5</w:t>
                              </w:r>
                            </w:fldSimple>
                            <w:r>
                              <w:t>: Modelo de negocio TI - Elaboración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ADE592" id="Text Box 9" o:spid="_x0000_s1030" type="#_x0000_t202" style="position:absolute;left:0;text-align:left;margin-left:35.5pt;margin-top:308.6pt;width:415.15pt;height:21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" stroked="f">
                <v:textbox style="mso-fit-shape-to-text:t" inset="0,0,0,0">
                  <w:txbxContent>
                    <w:p w14:paraId="26CB306A" w14:textId="77777777" w:rsidR="009B48FD" w:rsidRDefault="009B48FD" w:rsidP="009B48FD">
                      <w:pPr>
                        <w:pStyle w:val="Descripcin"/>
                        <w:jc w:val="center"/>
                        <w:rPr>
                          <w:rFonts w:asciiTheme="majorHAnsi" w:hAnsiTheme="majorHAnsi" w:cstheme="majorHAnsi"/>
                          <w:b/>
                          <w:bCs/>
                          <w:noProof/>
                          <w:sz w:val="22"/>
                          <w:szCs w:val="22"/>
                        </w:rPr>
                      </w:pPr>
                      <w:r>
                        <w:t xml:space="preserve">Ilustración </w:t>
                      </w:r>
                      <w:r>
                        <w:fldChar w:fldCharType="begin"/>
                      </w:r>
                      <w:r>
                        <w:instrText xml:space="preserve"> SEQ Ilustración \* ARABIC </w:instrText>
                      </w:r>
                      <w:r>
                        <w:fldChar w:fldCharType="separate"/>
                      </w:r>
                      <w:r>
                        <w:rPr>
                          <w:noProof/>
                        </w:rPr>
                        <w:t>5</w:t>
                      </w:r>
                      <w:r>
                        <w:rPr>
                          <w:noProof/>
                        </w:rPr>
                        <w:fldChar w:fldCharType="end"/>
                      </w:r>
                      <w:r>
                        <w:t>: Modelo de negocio TI - Elaboración propia</w:t>
                      </w:r>
                    </w:p>
                  </w:txbxContent>
                </v:textbox>
                <w10:wrap type="tight"/>
              </v:shape>
            </w:pict>
          </mc:Fallback>
        </mc:AlternateContent>
      </w:r>
      <w:r w:rsidR="009B48FD" w:rsidRPr="00134514">
        <w:rPr>
          <w:rFonts w:asciiTheme="majorHAnsi" w:hAnsiTheme="majorHAnsi" w:cstheme="majorHAnsi"/>
          <w:noProof/>
        </w:rPr>
        <w:drawing>
          <wp:anchor distT="0" distB="0" distL="114300" distR="114300" simplePos="0" relativeHeight="251658243" behindDoc="1" locked="0" layoutInCell="1" allowOverlap="1" wp14:anchorId="7B68F75B" wp14:editId="04E65E1E">
            <wp:simplePos x="0" y="0"/>
            <wp:positionH relativeFrom="column">
              <wp:posOffset>451485</wp:posOffset>
            </wp:positionH>
            <wp:positionV relativeFrom="paragraph">
              <wp:posOffset>292735</wp:posOffset>
            </wp:positionV>
            <wp:extent cx="5272405" cy="3569970"/>
            <wp:effectExtent l="0" t="0" r="0" b="0"/>
            <wp:wrapTight wrapText="bothSides">
              <wp:wrapPolygon edited="0">
                <wp:start x="0" y="0"/>
                <wp:lineTo x="0" y="21439"/>
                <wp:lineTo x="21540" y="21439"/>
                <wp:lineTo x="21540" y="0"/>
                <wp:lineTo x="0" y="0"/>
              </wp:wrapPolygon>
            </wp:wrapTight>
            <wp:docPr id="1441372868" name="Imagen 6"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1215" name="Imagen 16" descr="Escala de tiempo&#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569970"/>
                    </a:xfrm>
                    <a:prstGeom prst="rect">
                      <a:avLst/>
                    </a:prstGeom>
                    <a:noFill/>
                  </pic:spPr>
                </pic:pic>
              </a:graphicData>
            </a:graphic>
            <wp14:sizeRelH relativeFrom="page">
              <wp14:pctWidth>0</wp14:pctWidth>
            </wp14:sizeRelH>
            <wp14:sizeRelV relativeFrom="page">
              <wp14:pctHeight>0</wp14:pctHeight>
            </wp14:sizeRelV>
          </wp:anchor>
        </w:drawing>
      </w:r>
      <w:r w:rsidR="009B48FD" w:rsidRPr="00134514">
        <w:rPr>
          <w:rFonts w:asciiTheme="majorHAnsi" w:hAnsiTheme="majorHAnsi" w:cstheme="majorHAnsi"/>
          <w:b/>
          <w:bCs/>
        </w:rPr>
        <w:t>Modelo de negocio</w:t>
      </w:r>
      <w:bookmarkEnd w:id="19"/>
      <w:r w:rsidR="009B48FD" w:rsidRPr="00134514">
        <w:rPr>
          <w:rFonts w:asciiTheme="majorHAnsi" w:hAnsiTheme="majorHAnsi" w:cstheme="majorHAnsi"/>
          <w:b/>
          <w:bCs/>
        </w:rPr>
        <w:t xml:space="preserve"> </w:t>
      </w:r>
    </w:p>
    <w:p w14:paraId="7A41173A" w14:textId="77777777" w:rsidR="009B48FD" w:rsidRPr="00134514" w:rsidRDefault="009B48FD" w:rsidP="00134514">
      <w:pPr>
        <w:pStyle w:val="Prrafodelista"/>
        <w:numPr>
          <w:ilvl w:val="1"/>
          <w:numId w:val="42"/>
        </w:numPr>
        <w:spacing w:line="276" w:lineRule="auto"/>
        <w:ind w:left="1134"/>
        <w:jc w:val="both"/>
        <w:outlineLvl w:val="1"/>
        <w:rPr>
          <w:rFonts w:asciiTheme="majorHAnsi" w:hAnsiTheme="majorHAnsi" w:cstheme="majorHAnsi"/>
          <w:b/>
          <w:bCs/>
        </w:rPr>
      </w:pPr>
      <w:bookmarkStart w:id="20" w:name="_Toc183879088"/>
      <w:r w:rsidRPr="00134514">
        <w:rPr>
          <w:rFonts w:asciiTheme="majorHAnsi" w:hAnsiTheme="majorHAnsi" w:cstheme="majorHAnsi"/>
          <w:b/>
          <w:bCs/>
        </w:rPr>
        <w:t>Servicios/procesos auditar</w:t>
      </w:r>
      <w:bookmarkEnd w:id="20"/>
      <w:r w:rsidRPr="00134514">
        <w:rPr>
          <w:rFonts w:asciiTheme="majorHAnsi" w:hAnsiTheme="majorHAnsi" w:cstheme="majorHAnsi"/>
          <w:b/>
          <w:bCs/>
        </w:rPr>
        <w:t xml:space="preserve"> </w:t>
      </w:r>
    </w:p>
    <w:p w14:paraId="2E250B73" w14:textId="77777777" w:rsidR="009B48FD" w:rsidRPr="00134514" w:rsidRDefault="009B48FD" w:rsidP="009B48FD">
      <w:pPr>
        <w:pStyle w:val="Prrafodelista"/>
        <w:rPr>
          <w:rFonts w:asciiTheme="majorHAnsi" w:hAnsiTheme="majorHAnsi" w:cstheme="majorHAnsi"/>
          <w:b/>
          <w:bCs/>
        </w:rPr>
      </w:pPr>
    </w:p>
    <w:p w14:paraId="5E350C86" w14:textId="77777777" w:rsidR="009B48FD" w:rsidRPr="00134514" w:rsidRDefault="009B48FD" w:rsidP="00134514">
      <w:pPr>
        <w:pStyle w:val="Prrafodelista"/>
        <w:numPr>
          <w:ilvl w:val="2"/>
          <w:numId w:val="42"/>
        </w:numPr>
        <w:spacing w:line="276" w:lineRule="auto"/>
        <w:ind w:left="1418" w:hanging="578"/>
        <w:jc w:val="both"/>
        <w:outlineLvl w:val="2"/>
        <w:rPr>
          <w:rFonts w:asciiTheme="majorHAnsi" w:hAnsiTheme="majorHAnsi" w:cstheme="majorHAnsi"/>
          <w:b/>
          <w:bCs/>
        </w:rPr>
      </w:pPr>
      <w:bookmarkStart w:id="21" w:name="_Toc183879089"/>
      <w:r w:rsidRPr="00134514">
        <w:rPr>
          <w:rFonts w:asciiTheme="majorHAnsi" w:hAnsiTheme="majorHAnsi" w:cstheme="majorHAnsi"/>
          <w:b/>
          <w:bCs/>
        </w:rPr>
        <w:t>Servicio a auditar</w:t>
      </w:r>
      <w:bookmarkEnd w:id="21"/>
    </w:p>
    <w:p w14:paraId="342E510A" w14:textId="77777777" w:rsidR="009B48FD" w:rsidRPr="00134514" w:rsidRDefault="009B48FD" w:rsidP="009B48FD">
      <w:pPr>
        <w:pStyle w:val="Prrafodelista"/>
        <w:spacing w:line="276" w:lineRule="auto"/>
        <w:ind w:left="1418"/>
        <w:jc w:val="both"/>
        <w:outlineLvl w:val="2"/>
        <w:rPr>
          <w:rFonts w:asciiTheme="majorHAnsi" w:hAnsiTheme="majorHAnsi" w:cstheme="majorHAnsi"/>
          <w:b/>
          <w:bCs/>
        </w:rPr>
      </w:pPr>
    </w:p>
    <w:p w14:paraId="6FE7B6BC" w14:textId="77777777" w:rsidR="009B48FD" w:rsidRPr="00134514" w:rsidRDefault="009B48FD" w:rsidP="00134514">
      <w:pPr>
        <w:pStyle w:val="Prrafodelista"/>
        <w:numPr>
          <w:ilvl w:val="2"/>
          <w:numId w:val="42"/>
        </w:numPr>
        <w:spacing w:line="276" w:lineRule="auto"/>
        <w:ind w:left="1843"/>
        <w:jc w:val="both"/>
        <w:rPr>
          <w:rFonts w:asciiTheme="majorHAnsi" w:hAnsiTheme="majorHAnsi" w:cstheme="majorHAnsi"/>
          <w:b/>
          <w:bCs/>
        </w:rPr>
      </w:pPr>
      <w:r w:rsidRPr="00134514">
        <w:rPr>
          <w:rFonts w:asciiTheme="majorHAnsi" w:hAnsiTheme="majorHAnsi" w:cstheme="majorHAnsi"/>
          <w:b/>
          <w:bCs/>
        </w:rPr>
        <w:t>Servicio</w:t>
      </w:r>
    </w:p>
    <w:p w14:paraId="275A3CCA" w14:textId="77777777" w:rsidR="009B48FD" w:rsidRPr="00134514" w:rsidRDefault="009B48FD" w:rsidP="009B48FD">
      <w:pPr>
        <w:pStyle w:val="Prrafodelista"/>
        <w:spacing w:line="276" w:lineRule="auto"/>
        <w:ind w:left="1843"/>
        <w:jc w:val="both"/>
        <w:rPr>
          <w:rFonts w:asciiTheme="majorHAnsi" w:hAnsiTheme="majorHAnsi" w:cstheme="majorHAnsi"/>
          <w:b/>
          <w:bCs/>
        </w:rPr>
      </w:pPr>
    </w:p>
    <w:p w14:paraId="4BDAD9D7" w14:textId="77777777" w:rsidR="009B48FD" w:rsidRPr="00134514" w:rsidRDefault="009B48FD" w:rsidP="009B48FD">
      <w:pPr>
        <w:pStyle w:val="Prrafodelista"/>
        <w:numPr>
          <w:ilvl w:val="0"/>
          <w:numId w:val="7"/>
        </w:numPr>
        <w:spacing w:line="360" w:lineRule="auto"/>
        <w:ind w:left="1843"/>
        <w:jc w:val="both"/>
        <w:rPr>
          <w:rFonts w:asciiTheme="majorHAnsi" w:hAnsiTheme="majorHAnsi" w:cstheme="majorHAnsi"/>
          <w:b/>
          <w:bCs/>
        </w:rPr>
      </w:pPr>
      <w:r w:rsidRPr="00134514">
        <w:rPr>
          <w:rFonts w:asciiTheme="majorHAnsi" w:hAnsiTheme="majorHAnsi" w:cstheme="majorHAnsi"/>
          <w:b/>
          <w:bCs/>
        </w:rPr>
        <w:t>Sistema de información</w:t>
      </w:r>
    </w:p>
    <w:p w14:paraId="25E3D962" w14:textId="77777777" w:rsidR="009B48FD" w:rsidRPr="00134514" w:rsidRDefault="009B48FD" w:rsidP="009B48FD">
      <w:pPr>
        <w:pStyle w:val="Prrafodelista"/>
        <w:spacing w:line="360" w:lineRule="auto"/>
        <w:ind w:left="1843"/>
        <w:jc w:val="both"/>
        <w:rPr>
          <w:rFonts w:asciiTheme="majorHAnsi" w:hAnsiTheme="majorHAnsi" w:cstheme="majorHAnsi"/>
        </w:rPr>
      </w:pPr>
      <w:r w:rsidRPr="00134514">
        <w:rPr>
          <w:rFonts w:asciiTheme="majorHAnsi" w:hAnsiTheme="majorHAnsi" w:cstheme="majorHAnsi"/>
        </w:rPr>
        <w:t>El sistema de información de la empresa Importaciones RGZ EIRL se va a auditar debido a la necesidad de asegurar la calidad integridad y seguridad de los datos que maneja la organización, el sistema soporta procesos críticos como la gestión de inventarios, ventas y relaciones con proveedores que son fundamentales para el funcionamiento y la competitividad de la empresa.</w:t>
      </w:r>
    </w:p>
    <w:p w14:paraId="31175AFF" w14:textId="77777777" w:rsidR="009B48FD" w:rsidRPr="00134514" w:rsidRDefault="009B48FD" w:rsidP="009B48FD">
      <w:pPr>
        <w:pStyle w:val="Prrafodelista"/>
        <w:spacing w:line="360" w:lineRule="auto"/>
        <w:ind w:left="1843"/>
        <w:jc w:val="both"/>
        <w:rPr>
          <w:rFonts w:asciiTheme="majorHAnsi" w:hAnsiTheme="majorHAnsi" w:cstheme="majorHAnsi"/>
          <w:b/>
        </w:rPr>
      </w:pPr>
    </w:p>
    <w:p w14:paraId="680AACAB" w14:textId="77777777" w:rsidR="009B48FD" w:rsidRPr="00134514" w:rsidRDefault="009B48FD" w:rsidP="00134514">
      <w:pPr>
        <w:pStyle w:val="Prrafodelista"/>
        <w:numPr>
          <w:ilvl w:val="2"/>
          <w:numId w:val="42"/>
        </w:numPr>
        <w:spacing w:line="276" w:lineRule="auto"/>
        <w:ind w:left="1418" w:hanging="578"/>
        <w:jc w:val="both"/>
        <w:outlineLvl w:val="2"/>
        <w:rPr>
          <w:rFonts w:asciiTheme="majorHAnsi" w:hAnsiTheme="majorHAnsi" w:cstheme="majorHAnsi"/>
          <w:b/>
          <w:bCs/>
        </w:rPr>
      </w:pPr>
      <w:bookmarkStart w:id="22" w:name="_Toc183879090"/>
      <w:r w:rsidRPr="00134514">
        <w:rPr>
          <w:rFonts w:asciiTheme="majorHAnsi" w:hAnsiTheme="majorHAnsi" w:cstheme="majorHAnsi"/>
          <w:b/>
          <w:bCs/>
        </w:rPr>
        <w:t>Procesos de del servicio a auditar</w:t>
      </w:r>
      <w:bookmarkEnd w:id="22"/>
    </w:p>
    <w:p w14:paraId="7C8F199F" w14:textId="77777777" w:rsidR="009B48FD" w:rsidRPr="00134514" w:rsidRDefault="009B48FD" w:rsidP="009B48FD">
      <w:pPr>
        <w:pStyle w:val="Prrafodelista"/>
        <w:spacing w:line="276" w:lineRule="auto"/>
        <w:ind w:left="1418"/>
        <w:jc w:val="both"/>
        <w:rPr>
          <w:rFonts w:asciiTheme="majorHAnsi" w:hAnsiTheme="majorHAnsi" w:cstheme="majorHAnsi"/>
          <w:b/>
          <w:bCs/>
        </w:rPr>
      </w:pPr>
    </w:p>
    <w:p w14:paraId="18D6F27C" w14:textId="77777777" w:rsidR="009B48FD" w:rsidRPr="00134514" w:rsidRDefault="009B48FD" w:rsidP="009B48FD">
      <w:pPr>
        <w:pStyle w:val="Prrafodelista"/>
        <w:numPr>
          <w:ilvl w:val="0"/>
          <w:numId w:val="7"/>
        </w:numPr>
        <w:spacing w:line="360" w:lineRule="auto"/>
        <w:ind w:left="1134"/>
        <w:jc w:val="both"/>
        <w:rPr>
          <w:rFonts w:asciiTheme="majorHAnsi" w:hAnsiTheme="majorHAnsi" w:cstheme="majorHAnsi"/>
        </w:rPr>
      </w:pPr>
      <w:r w:rsidRPr="00134514">
        <w:rPr>
          <w:rFonts w:asciiTheme="majorHAnsi" w:hAnsiTheme="majorHAnsi" w:cstheme="majorHAnsi"/>
          <w:b/>
          <w:bCs/>
        </w:rPr>
        <w:t xml:space="preserve">Gestión de Almacén: </w:t>
      </w:r>
      <w:r w:rsidRPr="00134514">
        <w:rPr>
          <w:rFonts w:asciiTheme="majorHAnsi" w:hAnsiTheme="majorHAnsi" w:cstheme="majorHAnsi"/>
        </w:rPr>
        <w:t>Garantiza que el inventario esté siempre actualizado y disponible optimizando los recursos y evitando tanto excesos como faltantes de productos, a través de la auditoría se evalúa la precisión y eficiencia del control de inventarios.</w:t>
      </w:r>
    </w:p>
    <w:p w14:paraId="09212D22" w14:textId="77777777" w:rsidR="009B48FD" w:rsidRPr="00134514" w:rsidRDefault="009B48FD" w:rsidP="009B48FD">
      <w:pPr>
        <w:pStyle w:val="Prrafodelista"/>
        <w:spacing w:line="276" w:lineRule="auto"/>
        <w:ind w:left="1494"/>
        <w:jc w:val="both"/>
        <w:rPr>
          <w:rFonts w:asciiTheme="majorHAnsi" w:hAnsiTheme="majorHAnsi" w:cstheme="majorHAnsi"/>
        </w:rPr>
      </w:pPr>
    </w:p>
    <w:p w14:paraId="58CD19A9" w14:textId="77777777" w:rsidR="009B48FD" w:rsidRPr="00134514" w:rsidRDefault="009B48FD" w:rsidP="009B48FD">
      <w:pPr>
        <w:pStyle w:val="Prrafodelista"/>
        <w:numPr>
          <w:ilvl w:val="0"/>
          <w:numId w:val="7"/>
        </w:numPr>
        <w:spacing w:line="360" w:lineRule="auto"/>
        <w:ind w:left="1134"/>
        <w:jc w:val="both"/>
        <w:rPr>
          <w:rFonts w:asciiTheme="majorHAnsi" w:hAnsiTheme="majorHAnsi" w:cstheme="majorHAnsi"/>
        </w:rPr>
      </w:pPr>
      <w:r w:rsidRPr="00134514">
        <w:rPr>
          <w:rFonts w:asciiTheme="majorHAnsi" w:hAnsiTheme="majorHAnsi" w:cstheme="majorHAnsi"/>
          <w:b/>
          <w:bCs/>
        </w:rPr>
        <w:lastRenderedPageBreak/>
        <w:t>Proceso de Ventas:</w:t>
      </w:r>
      <w:r w:rsidRPr="00134514">
        <w:rPr>
          <w:rFonts w:asciiTheme="majorHAnsi" w:hAnsiTheme="majorHAnsi" w:cstheme="majorHAnsi"/>
        </w:rPr>
        <w:t xml:space="preserve"> Asegura que todas las transacciones de venta, desde el registro hasta la facturación se manejen de manera precisa y en cumplimiento con la normativa.</w:t>
      </w:r>
    </w:p>
    <w:p w14:paraId="4F5E5DF5" w14:textId="77777777" w:rsidR="009B48FD" w:rsidRPr="00134514" w:rsidRDefault="009B48FD" w:rsidP="009B48FD">
      <w:pPr>
        <w:pStyle w:val="Prrafodelista"/>
        <w:rPr>
          <w:rFonts w:asciiTheme="majorHAnsi" w:hAnsiTheme="majorHAnsi" w:cstheme="majorHAnsi"/>
        </w:rPr>
      </w:pPr>
    </w:p>
    <w:p w14:paraId="7247599E" w14:textId="77777777" w:rsidR="009B48FD" w:rsidRPr="00134514" w:rsidRDefault="009B48FD" w:rsidP="009B48FD">
      <w:pPr>
        <w:pStyle w:val="Prrafodelista"/>
        <w:numPr>
          <w:ilvl w:val="0"/>
          <w:numId w:val="7"/>
        </w:numPr>
        <w:spacing w:line="360" w:lineRule="auto"/>
        <w:ind w:left="1134"/>
        <w:jc w:val="both"/>
        <w:rPr>
          <w:rFonts w:asciiTheme="majorHAnsi" w:hAnsiTheme="majorHAnsi" w:cstheme="majorHAnsi"/>
        </w:rPr>
      </w:pPr>
      <w:r w:rsidRPr="00134514">
        <w:rPr>
          <w:rFonts w:asciiTheme="majorHAnsi" w:hAnsiTheme="majorHAnsi" w:cstheme="majorHAnsi"/>
          <w:b/>
          <w:bCs/>
        </w:rPr>
        <w:t>Gestión de Proveedores:</w:t>
      </w:r>
      <w:r w:rsidRPr="00134514">
        <w:rPr>
          <w:rFonts w:asciiTheme="majorHAnsi" w:hAnsiTheme="majorHAnsi" w:cstheme="majorHAnsi"/>
        </w:rPr>
        <w:t xml:space="preserve"> Facilita la relación y el flujo constante con los proveedores asegurando que los materiales o productos se reciban en tiempo y forma, de este modo la auditoría de este servicio ayuda a identificar riesgos en la cadena de suministro y asegurar que los acuerdos con proveedores se cumplan de manera efectiva y segura.</w:t>
      </w:r>
    </w:p>
    <w:p w14:paraId="3645E588" w14:textId="77777777" w:rsidR="009B48FD" w:rsidRPr="00134514" w:rsidRDefault="009B48FD" w:rsidP="009B48FD">
      <w:pPr>
        <w:spacing w:line="276" w:lineRule="auto"/>
        <w:jc w:val="both"/>
        <w:rPr>
          <w:rFonts w:asciiTheme="majorHAnsi" w:hAnsiTheme="majorHAnsi" w:cstheme="majorHAnsi"/>
        </w:rPr>
      </w:pPr>
    </w:p>
    <w:p w14:paraId="328351DF" w14:textId="77777777" w:rsidR="009B48FD" w:rsidRPr="00134514" w:rsidRDefault="009B48FD" w:rsidP="009B48FD">
      <w:pPr>
        <w:pStyle w:val="Prrafodelista"/>
        <w:numPr>
          <w:ilvl w:val="0"/>
          <w:numId w:val="7"/>
        </w:numPr>
        <w:spacing w:line="360" w:lineRule="auto"/>
        <w:ind w:left="1134"/>
        <w:jc w:val="both"/>
        <w:rPr>
          <w:rFonts w:asciiTheme="majorHAnsi" w:hAnsiTheme="majorHAnsi" w:cstheme="majorHAnsi"/>
        </w:rPr>
      </w:pPr>
      <w:r w:rsidRPr="00134514">
        <w:rPr>
          <w:rFonts w:asciiTheme="majorHAnsi" w:hAnsiTheme="majorHAnsi" w:cstheme="majorHAnsi"/>
          <w:b/>
          <w:bCs/>
        </w:rPr>
        <w:t xml:space="preserve">Soporte Técnico: </w:t>
      </w:r>
      <w:r w:rsidRPr="00134514">
        <w:rPr>
          <w:rFonts w:asciiTheme="majorHAnsi" w:hAnsiTheme="majorHAnsi" w:cstheme="majorHAnsi"/>
        </w:rPr>
        <w:t>Proporciona el soporte necesario para que los sistemas de información funcionen sin interrupciones asegurando disponibilidad y rendimiento, la auditoría revisa la efectividad de este servicio, garantizando que se realicen mantenimientos preventivos y que se dé una respuesta rápida.</w:t>
      </w:r>
    </w:p>
    <w:p w14:paraId="72E8AC14" w14:textId="77777777" w:rsidR="009B48FD" w:rsidRPr="00134514" w:rsidRDefault="009B48FD" w:rsidP="00134514">
      <w:pPr>
        <w:pStyle w:val="Prrafodelista"/>
        <w:numPr>
          <w:ilvl w:val="1"/>
          <w:numId w:val="42"/>
        </w:numPr>
        <w:spacing w:line="276" w:lineRule="auto"/>
        <w:ind w:left="1134"/>
        <w:jc w:val="both"/>
        <w:outlineLvl w:val="1"/>
        <w:rPr>
          <w:rFonts w:asciiTheme="majorHAnsi" w:hAnsiTheme="majorHAnsi" w:cstheme="majorHAnsi"/>
        </w:rPr>
      </w:pPr>
      <w:bookmarkStart w:id="23" w:name="_Toc183879091"/>
      <w:r w:rsidRPr="00134514">
        <w:rPr>
          <w:rFonts w:asciiTheme="majorHAnsi" w:hAnsiTheme="majorHAnsi" w:cstheme="majorHAnsi"/>
          <w:b/>
          <w:bCs/>
        </w:rPr>
        <w:t>Diagramas de flujo de cada proceso.</w:t>
      </w:r>
      <w:bookmarkEnd w:id="23"/>
    </w:p>
    <w:p w14:paraId="631E73D3" w14:textId="77777777" w:rsidR="009B48FD" w:rsidRPr="00134514" w:rsidRDefault="009B48FD" w:rsidP="009B48FD">
      <w:pPr>
        <w:pStyle w:val="Prrafodelista"/>
        <w:spacing w:line="276" w:lineRule="auto"/>
        <w:ind w:left="1134"/>
        <w:jc w:val="both"/>
        <w:rPr>
          <w:rFonts w:asciiTheme="majorHAnsi" w:hAnsiTheme="majorHAnsi" w:cstheme="majorHAnsi"/>
          <w:b/>
          <w:bCs/>
        </w:rPr>
      </w:pPr>
    </w:p>
    <w:p w14:paraId="224E4989" w14:textId="77777777" w:rsidR="009B48FD" w:rsidRPr="00134514" w:rsidRDefault="009B48FD" w:rsidP="009B48FD">
      <w:pPr>
        <w:pStyle w:val="Prrafodelista"/>
        <w:numPr>
          <w:ilvl w:val="0"/>
          <w:numId w:val="7"/>
        </w:numPr>
        <w:spacing w:line="276" w:lineRule="auto"/>
        <w:jc w:val="both"/>
        <w:rPr>
          <w:rFonts w:asciiTheme="majorHAnsi" w:hAnsiTheme="majorHAnsi" w:cstheme="majorHAnsi"/>
          <w:b/>
          <w:bCs/>
        </w:rPr>
      </w:pPr>
      <w:r w:rsidRPr="00134514">
        <w:rPr>
          <w:rFonts w:asciiTheme="majorHAnsi" w:hAnsiTheme="majorHAnsi" w:cstheme="majorHAnsi"/>
          <w:b/>
          <w:bCs/>
        </w:rPr>
        <w:t>Gestión de Almacén</w:t>
      </w:r>
    </w:p>
    <w:p w14:paraId="3067C51E" w14:textId="56F0EEBF" w:rsidR="009B48FD" w:rsidRPr="00134514" w:rsidRDefault="000B2A06" w:rsidP="009B48FD">
      <w:pPr>
        <w:rPr>
          <w:rFonts w:asciiTheme="majorHAnsi" w:hAnsiTheme="majorHAnsi" w:cstheme="majorHAnsi"/>
        </w:rPr>
      </w:pPr>
      <w:r w:rsidRPr="00134514">
        <w:rPr>
          <w:rFonts w:asciiTheme="majorHAnsi" w:hAnsiTheme="majorHAnsi" w:cstheme="majorHAnsi"/>
          <w:noProof/>
        </w:rPr>
        <mc:AlternateContent>
          <mc:Choice Requires="wpg">
            <w:drawing>
              <wp:anchor distT="0" distB="0" distL="114300" distR="114300" simplePos="0" relativeHeight="251658250" behindDoc="0" locked="0" layoutInCell="1" allowOverlap="1" wp14:anchorId="774CCE47" wp14:editId="07014641">
                <wp:simplePos x="0" y="0"/>
                <wp:positionH relativeFrom="margin">
                  <wp:posOffset>920115</wp:posOffset>
                </wp:positionH>
                <wp:positionV relativeFrom="paragraph">
                  <wp:posOffset>6985</wp:posOffset>
                </wp:positionV>
                <wp:extent cx="4762500" cy="2971800"/>
                <wp:effectExtent l="0" t="635" r="0" b="0"/>
                <wp:wrapSquare wrapText="bothSides"/>
                <wp:docPr id="107757406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971800"/>
                          <a:chOff x="0" y="0"/>
                          <a:chExt cx="52743" cy="41783"/>
                        </a:xfrm>
                      </wpg:grpSpPr>
                      <pic:pic xmlns:pic="http://schemas.openxmlformats.org/drawingml/2006/picture">
                        <pic:nvPicPr>
                          <pic:cNvPr id="1288721366" name="Imagen 10"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b="12186"/>
                          <a:stretch>
                            <a:fillRect/>
                          </a:stretch>
                        </pic:blipFill>
                        <pic:spPr bwMode="auto">
                          <a:xfrm>
                            <a:off x="0" y="0"/>
                            <a:ext cx="52743" cy="41783"/>
                          </a:xfrm>
                          <a:prstGeom prst="rect">
                            <a:avLst/>
                          </a:prstGeom>
                          <a:noFill/>
                          <a:extLst>
                            <a:ext uri="{909E8E84-426E-40DD-AFC4-6F175D3DCCD1}">
                              <a14:hiddenFill xmlns:a14="http://schemas.microsoft.com/office/drawing/2010/main">
                                <a:solidFill>
                                  <a:srgbClr val="FFFFFF"/>
                                </a:solidFill>
                              </a14:hiddenFill>
                            </a:ext>
                          </a:extLst>
                        </pic:spPr>
                      </pic:pic>
                      <wps:wsp>
                        <wps:cNvPr id="973644957" name="Text Box 12"/>
                        <wps:cNvSpPr txBox="1">
                          <a:spLocks noChangeArrowheads="1"/>
                        </wps:cNvSpPr>
                        <wps:spPr bwMode="auto">
                          <a:xfrm rot="-5400000">
                            <a:off x="-4937" y="19691"/>
                            <a:ext cx="13565" cy="1878"/>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BAE1A93" w14:textId="77777777" w:rsidR="009B48FD" w:rsidRDefault="009B48FD" w:rsidP="009B48FD">
                              <w:pPr>
                                <w:rPr>
                                  <w:rFonts w:ascii="Arial" w:hAnsi="Arial" w:cs="Arial"/>
                                  <w:b/>
                                  <w:bCs/>
                                  <w:sz w:val="12"/>
                                  <w:szCs w:val="12"/>
                                  <w:lang w:val="es-ES"/>
                                </w:rPr>
                              </w:pPr>
                              <w:r>
                                <w:rPr>
                                  <w:rFonts w:ascii="Arial" w:hAnsi="Arial" w:cs="Arial"/>
                                  <w:b/>
                                  <w:bCs/>
                                  <w:sz w:val="12"/>
                                  <w:szCs w:val="12"/>
                                  <w:lang w:val="es-ES"/>
                                </w:rPr>
                                <w:t>Gestión de Almacén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4CCE47" id="Grupo 2" o:spid="_x0000_s1031" style="position:absolute;margin-left:72.45pt;margin-top:.55pt;width:375pt;height:234pt;z-index:251658250;mso-position-horizontal-relative:margin;mso-width-relative:margin;mso-height-relative:margin" coordsize="52743,41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&#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32" type="#_x0000_t75" alt="Diagrama&#10;&#10;Descripción generada automáticamente" style="position:absolute;width:52743;height:4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">
                  <v:imagedata r:id="rId16" o:title="Diagrama&#10;&#10;Descripción generada automáticamente" cropbottom="7986f"/>
                </v:shape>
                <v:shape id="Text Box 12" o:spid="_x0000_s1033" type="#_x0000_t202" style="position:absolute;left:-4937;top:19691;width:13565;height:18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" fillcolor="white [3201]" stroked="f" strokeweight=".5pt">
                  <v:textbox>
                    <w:txbxContent>
                      <w:p w14:paraId="7BAE1A93" w14:textId="77777777" w:rsidR="009B48FD" w:rsidRDefault="009B48FD" w:rsidP="009B48FD">
                        <w:pPr>
                          <w:rPr>
                            <w:rFonts w:ascii="Arial" w:hAnsi="Arial" w:cs="Arial"/>
                            <w:b/>
                            <w:bCs/>
                            <w:sz w:val="12"/>
                            <w:szCs w:val="12"/>
                            <w:lang w:val="es-ES"/>
                          </w:rPr>
                        </w:pPr>
                        <w:r>
                          <w:rPr>
                            <w:rFonts w:ascii="Arial" w:hAnsi="Arial" w:cs="Arial"/>
                            <w:b/>
                            <w:bCs/>
                            <w:sz w:val="12"/>
                            <w:szCs w:val="12"/>
                            <w:lang w:val="es-ES"/>
                          </w:rPr>
                          <w:t>Gestión de Almacén</w:t>
                        </w:r>
                      </w:p>
                    </w:txbxContent>
                  </v:textbox>
                </v:shape>
                <w10:wrap type="square" anchorx="margin"/>
              </v:group>
            </w:pict>
          </mc:Fallback>
        </mc:AlternateContent>
      </w:r>
    </w:p>
    <w:p w14:paraId="1801DA28" w14:textId="77777777" w:rsidR="009B48FD" w:rsidRPr="00134514" w:rsidRDefault="009B48FD" w:rsidP="009B48FD">
      <w:pPr>
        <w:tabs>
          <w:tab w:val="left" w:pos="1982"/>
        </w:tabs>
        <w:rPr>
          <w:rFonts w:asciiTheme="majorHAnsi" w:hAnsiTheme="majorHAnsi" w:cstheme="majorHAnsi"/>
        </w:rPr>
      </w:pPr>
      <w:r w:rsidRPr="00134514">
        <w:rPr>
          <w:rFonts w:asciiTheme="majorHAnsi" w:hAnsiTheme="majorHAnsi" w:cstheme="majorHAnsi"/>
        </w:rPr>
        <w:tab/>
      </w:r>
    </w:p>
    <w:p w14:paraId="1A1AE43C" w14:textId="77777777" w:rsidR="009B48FD" w:rsidRPr="00134514" w:rsidRDefault="009B48FD" w:rsidP="009B48FD">
      <w:pPr>
        <w:tabs>
          <w:tab w:val="left" w:pos="1982"/>
        </w:tabs>
        <w:rPr>
          <w:rFonts w:asciiTheme="majorHAnsi" w:hAnsiTheme="majorHAnsi" w:cstheme="majorHAnsi"/>
        </w:rPr>
      </w:pPr>
    </w:p>
    <w:p w14:paraId="14B29203" w14:textId="77777777" w:rsidR="009B48FD" w:rsidRPr="00134514" w:rsidRDefault="009B48FD" w:rsidP="009B48FD">
      <w:pPr>
        <w:tabs>
          <w:tab w:val="left" w:pos="1982"/>
        </w:tabs>
        <w:rPr>
          <w:rFonts w:asciiTheme="majorHAnsi" w:hAnsiTheme="majorHAnsi" w:cstheme="majorHAnsi"/>
        </w:rPr>
      </w:pPr>
    </w:p>
    <w:p w14:paraId="21984A1E" w14:textId="77777777" w:rsidR="009B48FD" w:rsidRPr="00134514" w:rsidRDefault="009B48FD" w:rsidP="009B48FD">
      <w:pPr>
        <w:tabs>
          <w:tab w:val="left" w:pos="1982"/>
        </w:tabs>
        <w:rPr>
          <w:rFonts w:asciiTheme="majorHAnsi" w:hAnsiTheme="majorHAnsi" w:cstheme="majorHAnsi"/>
        </w:rPr>
      </w:pPr>
    </w:p>
    <w:p w14:paraId="6A60303F" w14:textId="77777777" w:rsidR="009B48FD" w:rsidRPr="00134514" w:rsidRDefault="009B48FD" w:rsidP="009B48FD">
      <w:pPr>
        <w:tabs>
          <w:tab w:val="left" w:pos="1982"/>
        </w:tabs>
        <w:rPr>
          <w:rFonts w:asciiTheme="majorHAnsi" w:hAnsiTheme="majorHAnsi" w:cstheme="majorHAnsi"/>
        </w:rPr>
      </w:pPr>
    </w:p>
    <w:p w14:paraId="0727C871" w14:textId="32BE6CD4" w:rsidR="009B48FD" w:rsidRPr="00134514" w:rsidRDefault="00134514" w:rsidP="009B48FD">
      <w:pPr>
        <w:pStyle w:val="Prrafodelista"/>
        <w:numPr>
          <w:ilvl w:val="0"/>
          <w:numId w:val="7"/>
        </w:numPr>
        <w:spacing w:line="276" w:lineRule="auto"/>
        <w:jc w:val="both"/>
        <w:rPr>
          <w:rFonts w:asciiTheme="majorHAnsi" w:hAnsiTheme="majorHAnsi" w:cstheme="majorHAnsi"/>
          <w:b/>
          <w:bCs/>
        </w:rPr>
      </w:pPr>
      <w:r w:rsidRPr="00134514">
        <w:rPr>
          <w:rFonts w:asciiTheme="majorHAnsi" w:hAnsiTheme="majorHAnsi" w:cstheme="majorHAnsi"/>
          <w:noProof/>
        </w:rPr>
        <w:lastRenderedPageBreak/>
        <mc:AlternateContent>
          <mc:Choice Requires="wpg">
            <w:drawing>
              <wp:anchor distT="0" distB="0" distL="114300" distR="114300" simplePos="0" relativeHeight="251658254" behindDoc="0" locked="0" layoutInCell="1" allowOverlap="1" wp14:anchorId="58927B7E" wp14:editId="214F8376">
                <wp:simplePos x="0" y="0"/>
                <wp:positionH relativeFrom="column">
                  <wp:posOffset>658495</wp:posOffset>
                </wp:positionH>
                <wp:positionV relativeFrom="paragraph">
                  <wp:posOffset>368504</wp:posOffset>
                </wp:positionV>
                <wp:extent cx="4527550" cy="3149600"/>
                <wp:effectExtent l="0" t="0" r="0" b="6350"/>
                <wp:wrapTopAndBottom/>
                <wp:docPr id="741530551"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0" cy="3149600"/>
                          <a:chOff x="0" y="0"/>
                          <a:chExt cx="45275" cy="31496"/>
                        </a:xfrm>
                      </wpg:grpSpPr>
                      <pic:pic xmlns:pic="http://schemas.openxmlformats.org/drawingml/2006/picture">
                        <pic:nvPicPr>
                          <pic:cNvPr id="1186197860" name="Imagen 171785608"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b="15665"/>
                          <a:stretch>
                            <a:fillRect/>
                          </a:stretch>
                        </pic:blipFill>
                        <pic:spPr bwMode="auto">
                          <a:xfrm>
                            <a:off x="0" y="0"/>
                            <a:ext cx="45275" cy="31496"/>
                          </a:xfrm>
                          <a:prstGeom prst="rect">
                            <a:avLst/>
                          </a:prstGeom>
                          <a:noFill/>
                          <a:extLst>
                            <a:ext uri="{909E8E84-426E-40DD-AFC4-6F175D3DCCD1}">
                              <a14:hiddenFill xmlns:a14="http://schemas.microsoft.com/office/drawing/2010/main">
                                <a:solidFill>
                                  <a:srgbClr val="FFFFFF"/>
                                </a:solidFill>
                              </a14:hiddenFill>
                            </a:ext>
                          </a:extLst>
                        </pic:spPr>
                      </pic:pic>
                      <wps:wsp>
                        <wps:cNvPr id="789580001" name="Text Box 18"/>
                        <wps:cNvSpPr txBox="1">
                          <a:spLocks noChangeArrowheads="1"/>
                        </wps:cNvSpPr>
                        <wps:spPr bwMode="auto">
                          <a:xfrm rot="-5400000">
                            <a:off x="-3176" y="15812"/>
                            <a:ext cx="11133" cy="1720"/>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6A36BD9" w14:textId="77777777" w:rsidR="009B48FD" w:rsidRDefault="009B48FD" w:rsidP="009B48FD">
                              <w:pPr>
                                <w:rPr>
                                  <w:rFonts w:ascii="Arial" w:hAnsi="Arial" w:cs="Arial"/>
                                  <w:b/>
                                  <w:bCs/>
                                  <w:sz w:val="12"/>
                                  <w:szCs w:val="12"/>
                                  <w:lang w:val="es-ES"/>
                                </w:rPr>
                              </w:pPr>
                              <w:r>
                                <w:rPr>
                                  <w:rFonts w:ascii="Arial" w:hAnsi="Arial" w:cs="Arial"/>
                                  <w:b/>
                                  <w:bCs/>
                                  <w:sz w:val="12"/>
                                  <w:szCs w:val="12"/>
                                  <w:lang w:val="es-ES"/>
                                </w:rPr>
                                <w:t>Proceso de Ventas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927B7E" id="Grupo 16" o:spid="_x0000_s1034" style="position:absolute;left:0;text-align:left;margin-left:51.85pt;margin-top:29pt;width:356.5pt;height:248pt;z-index:251658254" coordsize="45275,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">
                <v:shape id="Imagen 171785608" o:spid="_x0000_s1035" type="#_x0000_t75" alt="Diagrama&#10;&#10;Descripción generada automáticamente" style="position:absolute;width:45275;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">
                  <v:imagedata r:id="rId18" o:title="Diagrama&#10;&#10;Descripción generada automáticamente" cropbottom="10266f"/>
                </v:shape>
                <v:shape id="Text Box 18" o:spid="_x0000_s1036" type="#_x0000_t202" style="position:absolute;left:-3176;top:15812;width:11133;height:1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" fillcolor="white [3201]" stroked="f" strokeweight=".5pt">
                  <v:textbox>
                    <w:txbxContent>
                      <w:p w14:paraId="36A36BD9" w14:textId="77777777" w:rsidR="009B48FD" w:rsidRDefault="009B48FD" w:rsidP="009B48FD">
                        <w:pPr>
                          <w:rPr>
                            <w:rFonts w:ascii="Arial" w:hAnsi="Arial" w:cs="Arial"/>
                            <w:b/>
                            <w:bCs/>
                            <w:sz w:val="12"/>
                            <w:szCs w:val="12"/>
                            <w:lang w:val="es-ES"/>
                          </w:rPr>
                        </w:pPr>
                        <w:r>
                          <w:rPr>
                            <w:rFonts w:ascii="Arial" w:hAnsi="Arial" w:cs="Arial"/>
                            <w:b/>
                            <w:bCs/>
                            <w:sz w:val="12"/>
                            <w:szCs w:val="12"/>
                            <w:lang w:val="es-ES"/>
                          </w:rPr>
                          <w:t>Proceso de Ventas</w:t>
                        </w:r>
                      </w:p>
                    </w:txbxContent>
                  </v:textbox>
                </v:shape>
                <w10:wrap type="topAndBottom"/>
              </v:group>
            </w:pict>
          </mc:Fallback>
        </mc:AlternateContent>
      </w:r>
      <w:r w:rsidR="009B48FD" w:rsidRPr="00134514">
        <w:rPr>
          <w:rFonts w:asciiTheme="majorHAnsi" w:hAnsiTheme="majorHAnsi" w:cstheme="majorHAnsi"/>
          <w:b/>
          <w:bCs/>
        </w:rPr>
        <w:t>Proceso de venta</w:t>
      </w:r>
    </w:p>
    <w:p w14:paraId="1C414B94" w14:textId="30792648" w:rsidR="009B48FD" w:rsidRPr="00134514" w:rsidRDefault="009B48FD" w:rsidP="009B48FD">
      <w:pPr>
        <w:spacing w:line="276" w:lineRule="auto"/>
        <w:jc w:val="both"/>
        <w:rPr>
          <w:rFonts w:asciiTheme="majorHAnsi" w:hAnsiTheme="majorHAnsi" w:cstheme="majorHAnsi"/>
          <w:b/>
          <w:bCs/>
        </w:rPr>
      </w:pPr>
    </w:p>
    <w:p w14:paraId="0FFD2CE8" w14:textId="4A7A6C12" w:rsidR="009B48FD" w:rsidRPr="00134514" w:rsidRDefault="009B48FD" w:rsidP="009B48FD">
      <w:pPr>
        <w:spacing w:line="276" w:lineRule="auto"/>
        <w:jc w:val="both"/>
        <w:rPr>
          <w:rFonts w:asciiTheme="majorHAnsi" w:hAnsiTheme="majorHAnsi" w:cstheme="majorHAnsi"/>
          <w:b/>
          <w:bCs/>
        </w:rPr>
      </w:pPr>
    </w:p>
    <w:p w14:paraId="7EB08656" w14:textId="3CB8B8BC" w:rsidR="009B48FD" w:rsidRPr="00134514" w:rsidRDefault="009B48FD" w:rsidP="009B48FD">
      <w:pPr>
        <w:pStyle w:val="Prrafodelista"/>
        <w:numPr>
          <w:ilvl w:val="0"/>
          <w:numId w:val="7"/>
        </w:numPr>
        <w:spacing w:line="276" w:lineRule="auto"/>
        <w:jc w:val="both"/>
        <w:rPr>
          <w:rFonts w:asciiTheme="majorHAnsi" w:hAnsiTheme="majorHAnsi" w:cstheme="majorHAnsi"/>
          <w:b/>
          <w:bCs/>
        </w:rPr>
      </w:pPr>
      <w:r w:rsidRPr="00134514">
        <w:rPr>
          <w:rFonts w:asciiTheme="majorHAnsi" w:hAnsiTheme="majorHAnsi" w:cstheme="majorHAnsi"/>
          <w:b/>
          <w:bCs/>
        </w:rPr>
        <w:t>Gestión de proveedores</w:t>
      </w:r>
    </w:p>
    <w:p w14:paraId="551E8B13" w14:textId="1593D513" w:rsidR="009B48FD" w:rsidRPr="00134514" w:rsidRDefault="00134514" w:rsidP="009B48FD">
      <w:pPr>
        <w:pStyle w:val="Prrafodelista"/>
        <w:spacing w:line="276" w:lineRule="auto"/>
        <w:jc w:val="both"/>
        <w:rPr>
          <w:rFonts w:asciiTheme="majorHAnsi" w:hAnsiTheme="majorHAnsi" w:cstheme="majorHAnsi"/>
          <w:b/>
          <w:bCs/>
        </w:rPr>
      </w:pPr>
      <w:r w:rsidRPr="00134514">
        <w:rPr>
          <w:rFonts w:asciiTheme="majorHAnsi" w:hAnsiTheme="majorHAnsi" w:cstheme="majorHAnsi"/>
          <w:noProof/>
        </w:rPr>
        <mc:AlternateContent>
          <mc:Choice Requires="wpg">
            <w:drawing>
              <wp:anchor distT="0" distB="0" distL="114300" distR="114300" simplePos="0" relativeHeight="251658252" behindDoc="0" locked="0" layoutInCell="1" allowOverlap="1" wp14:anchorId="06987ACD" wp14:editId="15690018">
                <wp:simplePos x="0" y="0"/>
                <wp:positionH relativeFrom="margin">
                  <wp:posOffset>622097</wp:posOffset>
                </wp:positionH>
                <wp:positionV relativeFrom="paragraph">
                  <wp:posOffset>366852</wp:posOffset>
                </wp:positionV>
                <wp:extent cx="4832350" cy="3429000"/>
                <wp:effectExtent l="0" t="0" r="0" b="2540"/>
                <wp:wrapTopAndBottom/>
                <wp:docPr id="1260410020"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2350" cy="3429000"/>
                          <a:chOff x="0" y="0"/>
                          <a:chExt cx="52743" cy="41783"/>
                        </a:xfrm>
                      </wpg:grpSpPr>
                      <pic:pic xmlns:pic="http://schemas.openxmlformats.org/drawingml/2006/picture">
                        <pic:nvPicPr>
                          <pic:cNvPr id="6502026" name="Imagen 1235700896"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b="12186"/>
                          <a:stretch>
                            <a:fillRect/>
                          </a:stretch>
                        </pic:blipFill>
                        <pic:spPr bwMode="auto">
                          <a:xfrm>
                            <a:off x="0" y="0"/>
                            <a:ext cx="52743" cy="41783"/>
                          </a:xfrm>
                          <a:prstGeom prst="rect">
                            <a:avLst/>
                          </a:prstGeom>
                          <a:noFill/>
                          <a:extLst>
                            <a:ext uri="{909E8E84-426E-40DD-AFC4-6F175D3DCCD1}">
                              <a14:hiddenFill xmlns:a14="http://schemas.microsoft.com/office/drawing/2010/main">
                                <a:solidFill>
                                  <a:srgbClr val="FFFFFF"/>
                                </a:solidFill>
                              </a14:hiddenFill>
                            </a:ext>
                          </a:extLst>
                        </pic:spPr>
                      </pic:pic>
                      <wps:wsp>
                        <wps:cNvPr id="1641449524" name="Text Box 15"/>
                        <wps:cNvSpPr txBox="1">
                          <a:spLocks noChangeArrowheads="1"/>
                        </wps:cNvSpPr>
                        <wps:spPr bwMode="auto">
                          <a:xfrm rot="-5400000">
                            <a:off x="-5022" y="19157"/>
                            <a:ext cx="13566" cy="1878"/>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5517EC6" w14:textId="77777777" w:rsidR="009B48FD" w:rsidRDefault="009B48FD" w:rsidP="009B48FD">
                              <w:pPr>
                                <w:rPr>
                                  <w:rFonts w:ascii="Arial" w:hAnsi="Arial" w:cs="Arial"/>
                                  <w:b/>
                                  <w:bCs/>
                                  <w:sz w:val="12"/>
                                  <w:szCs w:val="12"/>
                                  <w:lang w:val="es-ES"/>
                                </w:rPr>
                              </w:pPr>
                              <w:r>
                                <w:rPr>
                                  <w:rFonts w:ascii="Arial" w:hAnsi="Arial" w:cs="Arial"/>
                                  <w:b/>
                                  <w:bCs/>
                                  <w:sz w:val="12"/>
                                  <w:szCs w:val="12"/>
                                  <w:lang w:val="es-ES"/>
                                </w:rPr>
                                <w:t>Gestión de Proveedores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987ACD" id="Grupo 3" o:spid="_x0000_s1037" style="position:absolute;left:0;text-align:left;margin-left:49pt;margin-top:28.9pt;width:380.5pt;height:270pt;z-index:251658252;mso-position-horizontal-relative:margin;mso-width-relative:margin;mso-height-relative:margin" coordsize="52743,41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35700896" o:spid="_x0000_s1038" type="#_x0000_t75" alt="Diagrama&#10;&#10;Descripción generada automáticamente" style="position:absolute;width:52743;height:4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">
                  <v:imagedata r:id="rId20" o:title="Diagrama&#10;&#10;Descripción generada automáticamente" cropbottom="7986f"/>
                </v:shape>
                <v:shapetype id="_x0000_t202" coordsize="21600,21600" o:spt="202" path="m,l,21600r21600,l21600,xe">
                  <v:stroke joinstyle="miter"/>
                  <v:path gradientshapeok="t" o:connecttype="rect"/>
                </v:shapetype>
                <v:shape id="Text Box 15" o:spid="_x0000_s1039" type="#_x0000_t202" style="position:absolute;left:-5022;top:19157;width:13566;height:18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" fillcolor="white [3201]" stroked="f" strokeweight=".5pt">
                  <v:textbox>
                    <w:txbxContent>
                      <w:p w14:paraId="15517EC6" w14:textId="77777777" w:rsidR="009B48FD" w:rsidRDefault="009B48FD" w:rsidP="009B48FD">
                        <w:pPr>
                          <w:rPr>
                            <w:rFonts w:ascii="Arial" w:hAnsi="Arial" w:cs="Arial"/>
                            <w:b/>
                            <w:bCs/>
                            <w:sz w:val="12"/>
                            <w:szCs w:val="12"/>
                            <w:lang w:val="es-ES"/>
                          </w:rPr>
                        </w:pPr>
                        <w:r>
                          <w:rPr>
                            <w:rFonts w:ascii="Arial" w:hAnsi="Arial" w:cs="Arial"/>
                            <w:b/>
                            <w:bCs/>
                            <w:sz w:val="12"/>
                            <w:szCs w:val="12"/>
                            <w:lang w:val="es-ES"/>
                          </w:rPr>
                          <w:t>Gestión de Proveedores</w:t>
                        </w:r>
                      </w:p>
                    </w:txbxContent>
                  </v:textbox>
                </v:shape>
                <w10:wrap type="topAndBottom" anchorx="margin"/>
              </v:group>
            </w:pict>
          </mc:Fallback>
        </mc:AlternateContent>
      </w:r>
    </w:p>
    <w:p w14:paraId="0FCA3F3B" w14:textId="77777777" w:rsidR="009B48FD" w:rsidRPr="00134514" w:rsidRDefault="009B48FD" w:rsidP="009B48FD">
      <w:pPr>
        <w:spacing w:line="276" w:lineRule="auto"/>
        <w:jc w:val="both"/>
        <w:rPr>
          <w:rFonts w:asciiTheme="majorHAnsi" w:hAnsiTheme="majorHAnsi" w:cstheme="majorHAnsi"/>
          <w:b/>
        </w:rPr>
      </w:pPr>
    </w:p>
    <w:p w14:paraId="5CE8806A" w14:textId="77777777" w:rsidR="009B48FD" w:rsidRPr="00134514" w:rsidRDefault="009B48FD" w:rsidP="009B48FD">
      <w:pPr>
        <w:pStyle w:val="Prrafodelista"/>
        <w:numPr>
          <w:ilvl w:val="0"/>
          <w:numId w:val="7"/>
        </w:numPr>
        <w:spacing w:line="276" w:lineRule="auto"/>
        <w:jc w:val="both"/>
        <w:rPr>
          <w:rFonts w:asciiTheme="majorHAnsi" w:hAnsiTheme="majorHAnsi" w:cstheme="majorHAnsi"/>
          <w:b/>
          <w:bCs/>
        </w:rPr>
      </w:pPr>
      <w:r w:rsidRPr="00134514">
        <w:rPr>
          <w:rFonts w:asciiTheme="majorHAnsi" w:hAnsiTheme="majorHAnsi" w:cstheme="majorHAnsi"/>
          <w:noProof/>
        </w:rPr>
        <w:lastRenderedPageBreak/>
        <w:drawing>
          <wp:anchor distT="0" distB="0" distL="114300" distR="114300" simplePos="0" relativeHeight="251658251" behindDoc="0" locked="0" layoutInCell="1" allowOverlap="1" wp14:anchorId="14B54DE3" wp14:editId="2CB2F20B">
            <wp:simplePos x="0" y="0"/>
            <wp:positionH relativeFrom="margin">
              <wp:posOffset>588010</wp:posOffset>
            </wp:positionH>
            <wp:positionV relativeFrom="paragraph">
              <wp:posOffset>215265</wp:posOffset>
            </wp:positionV>
            <wp:extent cx="5035550" cy="3308350"/>
            <wp:effectExtent l="0" t="0" r="0" b="0"/>
            <wp:wrapTopAndBottom/>
            <wp:docPr id="2144274189"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68646" name="Imagen 47"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b="20605"/>
                    <a:stretch>
                      <a:fillRect/>
                    </a:stretch>
                  </pic:blipFill>
                  <pic:spPr bwMode="auto">
                    <a:xfrm>
                      <a:off x="0" y="0"/>
                      <a:ext cx="5035550" cy="3308350"/>
                    </a:xfrm>
                    <a:prstGeom prst="rect">
                      <a:avLst/>
                    </a:prstGeom>
                    <a:noFill/>
                  </pic:spPr>
                </pic:pic>
              </a:graphicData>
            </a:graphic>
            <wp14:sizeRelH relativeFrom="page">
              <wp14:pctWidth>0</wp14:pctWidth>
            </wp14:sizeRelH>
            <wp14:sizeRelV relativeFrom="page">
              <wp14:pctHeight>0</wp14:pctHeight>
            </wp14:sizeRelV>
          </wp:anchor>
        </w:drawing>
      </w:r>
      <w:r w:rsidRPr="00134514">
        <w:rPr>
          <w:rFonts w:asciiTheme="majorHAnsi" w:hAnsiTheme="majorHAnsi" w:cstheme="majorHAnsi"/>
          <w:b/>
          <w:bCs/>
        </w:rPr>
        <w:t>Soporte Técnico</w:t>
      </w:r>
    </w:p>
    <w:p w14:paraId="5E93555F"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rPr>
      </w:pPr>
      <w:bookmarkStart w:id="24" w:name="_Toc183879092"/>
      <w:r w:rsidRPr="00134514">
        <w:rPr>
          <w:rFonts w:asciiTheme="majorHAnsi" w:hAnsiTheme="majorHAnsi" w:cstheme="majorHAnsi"/>
          <w:b/>
        </w:rPr>
        <w:t>Metodología para realizar la auditoria</w:t>
      </w:r>
      <w:bookmarkEnd w:id="24"/>
    </w:p>
    <w:p w14:paraId="553F08CF" w14:textId="77777777" w:rsidR="009B48FD" w:rsidRPr="00134514" w:rsidRDefault="009B48FD" w:rsidP="009B48FD">
      <w:pPr>
        <w:pStyle w:val="Prrafodelista"/>
        <w:spacing w:line="276" w:lineRule="auto"/>
        <w:jc w:val="both"/>
        <w:rPr>
          <w:rFonts w:asciiTheme="majorHAnsi" w:hAnsiTheme="majorHAnsi" w:cstheme="majorHAnsi"/>
          <w:b/>
        </w:rPr>
      </w:pPr>
    </w:p>
    <w:p w14:paraId="6E41CB3B" w14:textId="77777777" w:rsidR="009B48FD" w:rsidRPr="00134514" w:rsidRDefault="009B48FD" w:rsidP="00134514">
      <w:pPr>
        <w:pStyle w:val="Prrafodelista"/>
        <w:numPr>
          <w:ilvl w:val="1"/>
          <w:numId w:val="42"/>
        </w:numPr>
        <w:spacing w:line="276" w:lineRule="auto"/>
        <w:ind w:left="1276"/>
        <w:jc w:val="both"/>
        <w:outlineLvl w:val="1"/>
        <w:rPr>
          <w:rFonts w:asciiTheme="majorHAnsi" w:hAnsiTheme="majorHAnsi" w:cstheme="majorHAnsi"/>
          <w:b/>
        </w:rPr>
      </w:pPr>
      <w:bookmarkStart w:id="25" w:name="_Toc183879093"/>
      <w:r w:rsidRPr="00134514">
        <w:rPr>
          <w:rFonts w:asciiTheme="majorHAnsi" w:hAnsiTheme="majorHAnsi" w:cstheme="majorHAnsi"/>
          <w:b/>
        </w:rPr>
        <w:t>Etapa 1: Planeación de la auditoría de Tecnologías de la Información.</w:t>
      </w:r>
      <w:bookmarkEnd w:id="25"/>
    </w:p>
    <w:p w14:paraId="6D1E950F" w14:textId="77777777" w:rsidR="009B48FD" w:rsidRPr="00134514" w:rsidRDefault="009B48FD" w:rsidP="009B48FD">
      <w:pPr>
        <w:spacing w:line="360" w:lineRule="auto"/>
        <w:ind w:left="1276"/>
        <w:jc w:val="both"/>
        <w:rPr>
          <w:rFonts w:asciiTheme="majorHAnsi" w:hAnsiTheme="majorHAnsi" w:cstheme="majorHAnsi"/>
        </w:rPr>
      </w:pPr>
      <w:r w:rsidRPr="00134514">
        <w:rPr>
          <w:rFonts w:asciiTheme="majorHAnsi" w:hAnsiTheme="majorHAnsi" w:cstheme="majorHAnsi"/>
        </w:rPr>
        <w:t>En esta etapa, se definen los objetivos y el alcance de la auditoría se identifican los puntos críticos y se establece un cronograma detallado, además se recaba información preliminar para comprender los sistemas de TI y los riesgos asociados. Se diseñan planes y programas de trabajo, se asignan recursos y se seleccionan los métodos, herramientas e instrumentos necesarios. Esta etapa busca asegurar que la auditoría cubra todos los aspectos relevantes y minimice cualquier impacto en las operaciones de la empresa durante la ejecución.</w:t>
      </w:r>
    </w:p>
    <w:tbl>
      <w:tblPr>
        <w:tblStyle w:val="Tabladelista3-nfasis4"/>
        <w:tblW w:w="7229" w:type="dxa"/>
        <w:tblInd w:w="1271" w:type="dxa"/>
        <w:tblLook w:val="04A0" w:firstRow="1" w:lastRow="0" w:firstColumn="1" w:lastColumn="0" w:noHBand="0" w:noVBand="1"/>
      </w:tblPr>
      <w:tblGrid>
        <w:gridCol w:w="1843"/>
        <w:gridCol w:w="2268"/>
        <w:gridCol w:w="3118"/>
      </w:tblGrid>
      <w:tr w:rsidR="009B48FD" w:rsidRPr="00134514" w14:paraId="5C763E51" w14:textId="77777777" w:rsidTr="009B48FD">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843" w:type="dxa"/>
            <w:tcBorders>
              <w:top w:val="single" w:sz="4" w:space="0" w:color="FFC000" w:themeColor="accent4"/>
              <w:left w:val="single" w:sz="4" w:space="0" w:color="FFC000" w:themeColor="accent4"/>
            </w:tcBorders>
            <w:hideMark/>
          </w:tcPr>
          <w:p w14:paraId="49495FC1"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Qué hacer</w:t>
            </w:r>
          </w:p>
        </w:tc>
        <w:tc>
          <w:tcPr>
            <w:tcW w:w="2268" w:type="dxa"/>
            <w:tcBorders>
              <w:top w:val="single" w:sz="4" w:space="0" w:color="FFC000" w:themeColor="accent4"/>
              <w:left w:val="nil"/>
              <w:bottom w:val="nil"/>
              <w:right w:val="nil"/>
            </w:tcBorders>
            <w:hideMark/>
          </w:tcPr>
          <w:p w14:paraId="1EEB39F8" w14:textId="77777777" w:rsidR="009B48FD" w:rsidRPr="00134514" w:rsidRDefault="009B48FD" w:rsidP="009B48F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Orden</w:t>
            </w:r>
          </w:p>
        </w:tc>
        <w:tc>
          <w:tcPr>
            <w:tcW w:w="3118" w:type="dxa"/>
            <w:tcBorders>
              <w:top w:val="single" w:sz="4" w:space="0" w:color="FFC000" w:themeColor="accent4"/>
              <w:left w:val="nil"/>
              <w:bottom w:val="nil"/>
              <w:right w:val="single" w:sz="4" w:space="0" w:color="FFC000" w:themeColor="accent4"/>
            </w:tcBorders>
            <w:hideMark/>
          </w:tcPr>
          <w:p w14:paraId="411BA42E" w14:textId="77777777" w:rsidR="009B48FD" w:rsidRPr="00134514" w:rsidRDefault="009B48FD" w:rsidP="009B48F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Cómo hacerlo</w:t>
            </w:r>
          </w:p>
        </w:tc>
      </w:tr>
      <w:tr w:rsidR="009B48FD" w:rsidRPr="00134514" w14:paraId="0AA14930" w14:textId="77777777" w:rsidTr="009B48FD">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843" w:type="dxa"/>
            <w:vMerge w:val="restart"/>
            <w:tcBorders>
              <w:left w:val="single" w:sz="4" w:space="0" w:color="FFC000" w:themeColor="accent4"/>
            </w:tcBorders>
            <w:vAlign w:val="center"/>
            <w:hideMark/>
          </w:tcPr>
          <w:p w14:paraId="3F419FD0"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Establecer objetivos recopilar datos y evaluar riesgos</w:t>
            </w:r>
          </w:p>
        </w:tc>
        <w:tc>
          <w:tcPr>
            <w:tcW w:w="2268" w:type="dxa"/>
            <w:tcBorders>
              <w:left w:val="nil"/>
              <w:right w:val="nil"/>
            </w:tcBorders>
            <w:hideMark/>
          </w:tcPr>
          <w:p w14:paraId="539CC81A"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Identificar el origen de la auditoría.</w:t>
            </w:r>
          </w:p>
        </w:tc>
        <w:tc>
          <w:tcPr>
            <w:tcW w:w="3118" w:type="dxa"/>
            <w:tcBorders>
              <w:left w:val="nil"/>
              <w:right w:val="single" w:sz="4" w:space="0" w:color="FFC000" w:themeColor="accent4"/>
            </w:tcBorders>
            <w:vAlign w:val="center"/>
            <w:hideMark/>
          </w:tcPr>
          <w:p w14:paraId="40B5699B"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Revisar la razón principal y el contexto que motiva la auditoría.</w:t>
            </w:r>
          </w:p>
        </w:tc>
      </w:tr>
      <w:tr w:rsidR="009B48FD" w:rsidRPr="00134514" w14:paraId="7E2649AF" w14:textId="77777777" w:rsidTr="009B48FD">
        <w:trPr>
          <w:trHeight w:val="1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C000" w:themeColor="accent4"/>
              <w:left w:val="single" w:sz="4" w:space="0" w:color="FFC000" w:themeColor="accent4"/>
              <w:bottom w:val="single" w:sz="4" w:space="0" w:color="FFC000" w:themeColor="accent4"/>
            </w:tcBorders>
            <w:vAlign w:val="center"/>
            <w:hideMark/>
          </w:tcPr>
          <w:p w14:paraId="68815CCC" w14:textId="77777777" w:rsidR="009B48FD" w:rsidRPr="00134514" w:rsidRDefault="009B48FD" w:rsidP="009B48FD">
            <w:pPr>
              <w:spacing w:line="240" w:lineRule="auto"/>
              <w:rPr>
                <w:rFonts w:asciiTheme="majorHAnsi" w:hAnsiTheme="majorHAnsi" w:cstheme="majorHAnsi"/>
                <w:kern w:val="2"/>
              </w:rPr>
            </w:pPr>
          </w:p>
        </w:tc>
        <w:tc>
          <w:tcPr>
            <w:tcW w:w="2268" w:type="dxa"/>
            <w:tcBorders>
              <w:top w:val="nil"/>
              <w:left w:val="nil"/>
              <w:bottom w:val="nil"/>
              <w:right w:val="nil"/>
            </w:tcBorders>
            <w:hideMark/>
          </w:tcPr>
          <w:p w14:paraId="45D1FE50"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Realizar una visita preliminar al área que será evaluada.</w:t>
            </w:r>
          </w:p>
        </w:tc>
        <w:tc>
          <w:tcPr>
            <w:tcW w:w="3118" w:type="dxa"/>
            <w:tcBorders>
              <w:top w:val="nil"/>
              <w:left w:val="nil"/>
              <w:bottom w:val="nil"/>
              <w:right w:val="single" w:sz="4" w:space="0" w:color="FFC000" w:themeColor="accent4"/>
            </w:tcBorders>
            <w:vAlign w:val="center"/>
            <w:hideMark/>
          </w:tcPr>
          <w:p w14:paraId="241614BD"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Observar procesos y entrevistar al personal clave.</w:t>
            </w:r>
          </w:p>
        </w:tc>
      </w:tr>
      <w:tr w:rsidR="009B48FD" w:rsidRPr="00134514" w14:paraId="7B85DE0E" w14:textId="77777777" w:rsidTr="009B48FD">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FFC000" w:themeColor="accent4"/>
            </w:tcBorders>
            <w:vAlign w:val="center"/>
            <w:hideMark/>
          </w:tcPr>
          <w:p w14:paraId="1DE5B32A" w14:textId="77777777" w:rsidR="009B48FD" w:rsidRPr="00134514" w:rsidRDefault="009B48FD" w:rsidP="009B48FD">
            <w:pPr>
              <w:spacing w:line="240" w:lineRule="auto"/>
              <w:rPr>
                <w:rFonts w:asciiTheme="majorHAnsi" w:hAnsiTheme="majorHAnsi" w:cstheme="majorHAnsi"/>
                <w:kern w:val="2"/>
              </w:rPr>
            </w:pPr>
          </w:p>
        </w:tc>
        <w:tc>
          <w:tcPr>
            <w:tcW w:w="2268" w:type="dxa"/>
            <w:tcBorders>
              <w:left w:val="nil"/>
              <w:right w:val="nil"/>
            </w:tcBorders>
            <w:hideMark/>
          </w:tcPr>
          <w:p w14:paraId="10171E03"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Establecer los objetivos de la auditoría.</w:t>
            </w:r>
          </w:p>
        </w:tc>
        <w:tc>
          <w:tcPr>
            <w:tcW w:w="3118" w:type="dxa"/>
            <w:tcBorders>
              <w:left w:val="nil"/>
              <w:right w:val="single" w:sz="4" w:space="0" w:color="FFC000" w:themeColor="accent4"/>
            </w:tcBorders>
            <w:vAlign w:val="center"/>
            <w:hideMark/>
          </w:tcPr>
          <w:p w14:paraId="61E72511"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Definir metas claras alineadas con las necesidades del negocio.</w:t>
            </w:r>
          </w:p>
        </w:tc>
      </w:tr>
      <w:tr w:rsidR="009B48FD" w:rsidRPr="00134514" w14:paraId="03AA89A7" w14:textId="77777777" w:rsidTr="009B48FD">
        <w:trPr>
          <w:trHeight w:val="1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C000" w:themeColor="accent4"/>
              <w:left w:val="single" w:sz="4" w:space="0" w:color="FFC000" w:themeColor="accent4"/>
              <w:bottom w:val="single" w:sz="4" w:space="0" w:color="FFC000" w:themeColor="accent4"/>
            </w:tcBorders>
            <w:vAlign w:val="center"/>
            <w:hideMark/>
          </w:tcPr>
          <w:p w14:paraId="59A4B9F8" w14:textId="77777777" w:rsidR="009B48FD" w:rsidRPr="00134514" w:rsidRDefault="009B48FD" w:rsidP="009B48FD">
            <w:pPr>
              <w:spacing w:line="240" w:lineRule="auto"/>
              <w:rPr>
                <w:rFonts w:asciiTheme="majorHAnsi" w:hAnsiTheme="majorHAnsi" w:cstheme="majorHAnsi"/>
                <w:kern w:val="2"/>
              </w:rPr>
            </w:pPr>
          </w:p>
        </w:tc>
        <w:tc>
          <w:tcPr>
            <w:tcW w:w="2268" w:type="dxa"/>
            <w:tcBorders>
              <w:top w:val="nil"/>
              <w:left w:val="nil"/>
              <w:bottom w:val="nil"/>
              <w:right w:val="nil"/>
            </w:tcBorders>
            <w:hideMark/>
          </w:tcPr>
          <w:p w14:paraId="1F7F34BD" w14:textId="77777777" w:rsidR="009B48FD" w:rsidRPr="00134514" w:rsidRDefault="009B48FD" w:rsidP="009B48F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Determinar los puntos que serán evaluados en la auditoría.</w:t>
            </w:r>
          </w:p>
        </w:tc>
        <w:tc>
          <w:tcPr>
            <w:tcW w:w="3118" w:type="dxa"/>
            <w:tcBorders>
              <w:top w:val="nil"/>
              <w:left w:val="nil"/>
              <w:bottom w:val="nil"/>
              <w:right w:val="single" w:sz="4" w:space="0" w:color="FFC000" w:themeColor="accent4"/>
            </w:tcBorders>
            <w:vAlign w:val="center"/>
            <w:hideMark/>
          </w:tcPr>
          <w:p w14:paraId="6E1701BC" w14:textId="77777777" w:rsidR="009B48FD" w:rsidRPr="00134514" w:rsidRDefault="009B48FD" w:rsidP="009B48F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Seleccionar procesos y áreas críticas a evaluar.</w:t>
            </w:r>
          </w:p>
        </w:tc>
      </w:tr>
      <w:tr w:rsidR="009B48FD" w:rsidRPr="00134514" w14:paraId="3C6F0F24" w14:textId="77777777" w:rsidTr="009B48FD">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FFC000" w:themeColor="accent4"/>
            </w:tcBorders>
            <w:vAlign w:val="center"/>
            <w:hideMark/>
          </w:tcPr>
          <w:p w14:paraId="406F84FD" w14:textId="77777777" w:rsidR="009B48FD" w:rsidRPr="00134514" w:rsidRDefault="009B48FD" w:rsidP="009B48FD">
            <w:pPr>
              <w:spacing w:line="240" w:lineRule="auto"/>
              <w:rPr>
                <w:rFonts w:asciiTheme="majorHAnsi" w:hAnsiTheme="majorHAnsi" w:cstheme="majorHAnsi"/>
                <w:kern w:val="2"/>
              </w:rPr>
            </w:pPr>
          </w:p>
        </w:tc>
        <w:tc>
          <w:tcPr>
            <w:tcW w:w="2268" w:type="dxa"/>
            <w:tcBorders>
              <w:left w:val="nil"/>
              <w:right w:val="nil"/>
            </w:tcBorders>
            <w:hideMark/>
          </w:tcPr>
          <w:p w14:paraId="114DB607"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Elaborar planes, programas y presupuestos para realizar la auditoría.</w:t>
            </w:r>
          </w:p>
        </w:tc>
        <w:tc>
          <w:tcPr>
            <w:tcW w:w="3118" w:type="dxa"/>
            <w:tcBorders>
              <w:left w:val="nil"/>
              <w:right w:val="single" w:sz="4" w:space="0" w:color="FFC000" w:themeColor="accent4"/>
            </w:tcBorders>
            <w:vAlign w:val="center"/>
            <w:hideMark/>
          </w:tcPr>
          <w:p w14:paraId="6D4CF565"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Crear cronograma, asignar recursos y estimar costos.</w:t>
            </w:r>
          </w:p>
        </w:tc>
      </w:tr>
      <w:tr w:rsidR="009B48FD" w:rsidRPr="00134514" w14:paraId="703156D9" w14:textId="77777777" w:rsidTr="009B48FD">
        <w:trPr>
          <w:trHeight w:val="13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C000" w:themeColor="accent4"/>
              <w:left w:val="single" w:sz="4" w:space="0" w:color="FFC000" w:themeColor="accent4"/>
              <w:bottom w:val="single" w:sz="4" w:space="0" w:color="FFC000" w:themeColor="accent4"/>
            </w:tcBorders>
            <w:vAlign w:val="center"/>
            <w:hideMark/>
          </w:tcPr>
          <w:p w14:paraId="0BA49DD7" w14:textId="77777777" w:rsidR="009B48FD" w:rsidRPr="00134514" w:rsidRDefault="009B48FD" w:rsidP="009B48FD">
            <w:pPr>
              <w:spacing w:line="240" w:lineRule="auto"/>
              <w:rPr>
                <w:rFonts w:asciiTheme="majorHAnsi" w:hAnsiTheme="majorHAnsi" w:cstheme="majorHAnsi"/>
                <w:kern w:val="2"/>
              </w:rPr>
            </w:pPr>
          </w:p>
        </w:tc>
        <w:tc>
          <w:tcPr>
            <w:tcW w:w="2268" w:type="dxa"/>
            <w:tcBorders>
              <w:top w:val="nil"/>
              <w:left w:val="nil"/>
              <w:bottom w:val="nil"/>
              <w:right w:val="nil"/>
            </w:tcBorders>
            <w:hideMark/>
          </w:tcPr>
          <w:p w14:paraId="4547F8B4"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Identificar y seleccionar los métodos, herramientas, instrumentos y procedimientos necesarios para la auditoría.</w:t>
            </w:r>
          </w:p>
        </w:tc>
        <w:tc>
          <w:tcPr>
            <w:tcW w:w="3118" w:type="dxa"/>
            <w:tcBorders>
              <w:top w:val="nil"/>
              <w:left w:val="nil"/>
              <w:bottom w:val="nil"/>
              <w:right w:val="single" w:sz="4" w:space="0" w:color="FFC000" w:themeColor="accent4"/>
            </w:tcBorders>
            <w:vAlign w:val="center"/>
            <w:hideMark/>
          </w:tcPr>
          <w:p w14:paraId="751CE2AF"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Elegir técnicas y herramientas específicas para el análisis.</w:t>
            </w:r>
          </w:p>
        </w:tc>
      </w:tr>
      <w:tr w:rsidR="009B48FD" w:rsidRPr="00134514" w14:paraId="13B7AD2F" w14:textId="77777777" w:rsidTr="009B48FD">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FFC000" w:themeColor="accent4"/>
            </w:tcBorders>
            <w:vAlign w:val="center"/>
            <w:hideMark/>
          </w:tcPr>
          <w:p w14:paraId="2FDDA5AA" w14:textId="77777777" w:rsidR="009B48FD" w:rsidRPr="00134514" w:rsidRDefault="009B48FD" w:rsidP="009B48FD">
            <w:pPr>
              <w:spacing w:line="240" w:lineRule="auto"/>
              <w:rPr>
                <w:rFonts w:asciiTheme="majorHAnsi" w:hAnsiTheme="majorHAnsi" w:cstheme="majorHAnsi"/>
                <w:kern w:val="2"/>
              </w:rPr>
            </w:pPr>
          </w:p>
        </w:tc>
        <w:tc>
          <w:tcPr>
            <w:tcW w:w="2268" w:type="dxa"/>
            <w:tcBorders>
              <w:left w:val="nil"/>
              <w:right w:val="nil"/>
            </w:tcBorders>
            <w:hideMark/>
          </w:tcPr>
          <w:p w14:paraId="652934B6"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Asignar los recursos y sistemas computacionales para la auditoría.</w:t>
            </w:r>
          </w:p>
        </w:tc>
        <w:tc>
          <w:tcPr>
            <w:tcW w:w="3118" w:type="dxa"/>
            <w:tcBorders>
              <w:left w:val="nil"/>
              <w:right w:val="single" w:sz="4" w:space="0" w:color="FFC000" w:themeColor="accent4"/>
            </w:tcBorders>
            <w:vAlign w:val="center"/>
            <w:hideMark/>
          </w:tcPr>
          <w:p w14:paraId="78D80EAB"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Designar al equipo y asegurar disponibilidad de tecnología.</w:t>
            </w:r>
          </w:p>
        </w:tc>
      </w:tr>
    </w:tbl>
    <w:p w14:paraId="087BAFAE" w14:textId="77777777" w:rsidR="009B48FD" w:rsidRPr="00134514" w:rsidRDefault="009B48FD" w:rsidP="009B48FD">
      <w:pPr>
        <w:rPr>
          <w:rFonts w:asciiTheme="majorHAnsi" w:hAnsiTheme="majorHAnsi" w:cstheme="majorHAnsi"/>
        </w:rPr>
      </w:pPr>
    </w:p>
    <w:p w14:paraId="0C0F6441" w14:textId="77777777" w:rsidR="009B48FD" w:rsidRPr="00134514" w:rsidRDefault="009B48FD" w:rsidP="00134514">
      <w:pPr>
        <w:pStyle w:val="Prrafodelista"/>
        <w:numPr>
          <w:ilvl w:val="1"/>
          <w:numId w:val="42"/>
        </w:numPr>
        <w:spacing w:line="276" w:lineRule="auto"/>
        <w:ind w:left="1276"/>
        <w:jc w:val="both"/>
        <w:outlineLvl w:val="1"/>
        <w:rPr>
          <w:rFonts w:asciiTheme="majorHAnsi" w:hAnsiTheme="majorHAnsi" w:cstheme="majorHAnsi"/>
          <w:b/>
        </w:rPr>
      </w:pPr>
      <w:bookmarkStart w:id="26" w:name="_Toc183879094"/>
      <w:r w:rsidRPr="00134514">
        <w:rPr>
          <w:rFonts w:asciiTheme="majorHAnsi" w:hAnsiTheme="majorHAnsi" w:cstheme="majorHAnsi"/>
          <w:b/>
        </w:rPr>
        <w:t>Etapa 2: Ejecución de la auditoría de Tecnologías de la Información</w:t>
      </w:r>
      <w:bookmarkEnd w:id="26"/>
    </w:p>
    <w:p w14:paraId="4585D460" w14:textId="77777777" w:rsidR="009B48FD" w:rsidRPr="00134514" w:rsidRDefault="009B48FD" w:rsidP="009B48FD">
      <w:pPr>
        <w:pStyle w:val="Prrafodelista"/>
        <w:spacing w:line="276" w:lineRule="auto"/>
        <w:ind w:left="1276"/>
        <w:jc w:val="both"/>
        <w:rPr>
          <w:rFonts w:asciiTheme="majorHAnsi" w:hAnsiTheme="majorHAnsi" w:cstheme="majorHAnsi"/>
          <w:b/>
        </w:rPr>
      </w:pPr>
    </w:p>
    <w:p w14:paraId="3A313AA5" w14:textId="77777777" w:rsidR="009B48FD" w:rsidRPr="00134514" w:rsidRDefault="009B48FD" w:rsidP="009B48FD">
      <w:pPr>
        <w:pStyle w:val="Prrafodelista"/>
        <w:spacing w:line="360" w:lineRule="auto"/>
        <w:ind w:left="1276"/>
        <w:jc w:val="both"/>
        <w:rPr>
          <w:rFonts w:asciiTheme="majorHAnsi" w:hAnsiTheme="majorHAnsi" w:cstheme="majorHAnsi"/>
        </w:rPr>
      </w:pPr>
      <w:r w:rsidRPr="00134514">
        <w:rPr>
          <w:rFonts w:asciiTheme="majorHAnsi" w:hAnsiTheme="majorHAnsi" w:cstheme="majorHAnsi"/>
          <w:bCs/>
        </w:rPr>
        <w:t xml:space="preserve">En esta etapa, se lleva a cabo todas las actividades programadas en el plan de auditoría, </w:t>
      </w:r>
      <w:r w:rsidRPr="00134514">
        <w:rPr>
          <w:rFonts w:asciiTheme="majorHAnsi" w:hAnsiTheme="majorHAnsi" w:cstheme="majorHAnsi"/>
        </w:rPr>
        <w:t>implica aplicar los instrumentos y herramientas seleccionados, realizar las evaluaciones prácticas, recopilar evidencias, identificar desviaciones en los sistemas o procesos de TI y documentar los hallazgos, además, se elabora un dictamen preliminar que es discutido con las áreas involucradas para asegurar su validez y objetividad. Finalmente, se integra el conjunto de papeles de trabajo como respaldo de todo el proceso</w:t>
      </w:r>
      <w:r w:rsidRPr="00134514">
        <w:rPr>
          <w:rFonts w:asciiTheme="majorHAnsi" w:hAnsiTheme="majorHAnsi" w:cstheme="majorHAnsi"/>
          <w:bCs/>
        </w:rPr>
        <w:t xml:space="preserve">. </w:t>
      </w:r>
    </w:p>
    <w:tbl>
      <w:tblPr>
        <w:tblStyle w:val="Tabladelista3-nfasis4"/>
        <w:tblW w:w="7229" w:type="dxa"/>
        <w:tblInd w:w="1271" w:type="dxa"/>
        <w:tblLook w:val="04A0" w:firstRow="1" w:lastRow="0" w:firstColumn="1" w:lastColumn="0" w:noHBand="0" w:noVBand="1"/>
      </w:tblPr>
      <w:tblGrid>
        <w:gridCol w:w="2521"/>
        <w:gridCol w:w="2448"/>
        <w:gridCol w:w="2260"/>
      </w:tblGrid>
      <w:tr w:rsidR="009B48FD" w:rsidRPr="00134514" w14:paraId="750FA035" w14:textId="77777777" w:rsidTr="009B48FD">
        <w:trPr>
          <w:cnfStyle w:val="100000000000" w:firstRow="1" w:lastRow="0" w:firstColumn="0" w:lastColumn="0" w:oddVBand="0" w:evenVBand="0" w:oddHBand="0" w:evenHBand="0" w:firstRowFirstColumn="0" w:firstRowLastColumn="0" w:lastRowFirstColumn="0" w:lastRowLastColumn="0"/>
          <w:trHeight w:val="438"/>
        </w:trPr>
        <w:tc>
          <w:tcPr>
            <w:cnfStyle w:val="001000000100" w:firstRow="0" w:lastRow="0" w:firstColumn="1" w:lastColumn="0" w:oddVBand="0" w:evenVBand="0" w:oddHBand="0" w:evenHBand="0" w:firstRowFirstColumn="1" w:firstRowLastColumn="0" w:lastRowFirstColumn="0" w:lastRowLastColumn="0"/>
            <w:tcW w:w="2521" w:type="dxa"/>
            <w:tcBorders>
              <w:top w:val="single" w:sz="4" w:space="0" w:color="FFC000" w:themeColor="accent4"/>
              <w:left w:val="single" w:sz="4" w:space="0" w:color="FFC000" w:themeColor="accent4"/>
            </w:tcBorders>
            <w:hideMark/>
          </w:tcPr>
          <w:p w14:paraId="0DA3A8A2"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Qué hacer</w:t>
            </w:r>
          </w:p>
        </w:tc>
        <w:tc>
          <w:tcPr>
            <w:tcW w:w="2448" w:type="dxa"/>
            <w:tcBorders>
              <w:top w:val="single" w:sz="4" w:space="0" w:color="FFC000" w:themeColor="accent4"/>
              <w:left w:val="nil"/>
              <w:bottom w:val="nil"/>
              <w:right w:val="nil"/>
            </w:tcBorders>
            <w:hideMark/>
          </w:tcPr>
          <w:p w14:paraId="5A88F66A" w14:textId="77777777" w:rsidR="009B48FD" w:rsidRPr="00134514" w:rsidRDefault="009B48FD" w:rsidP="009B48F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Orden</w:t>
            </w:r>
          </w:p>
        </w:tc>
        <w:tc>
          <w:tcPr>
            <w:tcW w:w="2260" w:type="dxa"/>
            <w:tcBorders>
              <w:top w:val="single" w:sz="4" w:space="0" w:color="FFC000" w:themeColor="accent4"/>
              <w:left w:val="nil"/>
              <w:bottom w:val="nil"/>
              <w:right w:val="single" w:sz="4" w:space="0" w:color="FFC000" w:themeColor="accent4"/>
            </w:tcBorders>
            <w:hideMark/>
          </w:tcPr>
          <w:p w14:paraId="536216C0" w14:textId="77777777" w:rsidR="009B48FD" w:rsidRPr="00134514" w:rsidRDefault="009B48FD" w:rsidP="009B48F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Cómo hacerlo</w:t>
            </w:r>
          </w:p>
        </w:tc>
      </w:tr>
      <w:tr w:rsidR="009B48FD" w:rsidRPr="00134514" w14:paraId="772273A6" w14:textId="77777777" w:rsidTr="009B48F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521" w:type="dxa"/>
            <w:vMerge w:val="restart"/>
            <w:tcBorders>
              <w:left w:val="single" w:sz="4" w:space="0" w:color="FFC000" w:themeColor="accent4"/>
            </w:tcBorders>
            <w:vAlign w:val="center"/>
            <w:hideMark/>
          </w:tcPr>
          <w:p w14:paraId="73821700" w14:textId="77777777" w:rsidR="009B48FD" w:rsidRPr="00134514" w:rsidRDefault="009B48FD" w:rsidP="009B48FD">
            <w:pPr>
              <w:jc w:val="both"/>
              <w:rPr>
                <w:rFonts w:asciiTheme="majorHAnsi" w:hAnsiTheme="majorHAnsi" w:cstheme="majorHAnsi"/>
              </w:rPr>
            </w:pPr>
            <w:r w:rsidRPr="00134514">
              <w:rPr>
                <w:rFonts w:asciiTheme="majorHAnsi" w:hAnsiTheme="majorHAnsi" w:cstheme="majorHAnsi"/>
              </w:rPr>
              <w:t>Realizar las acciones planificadas para ejecutar la auditoría</w:t>
            </w:r>
          </w:p>
        </w:tc>
        <w:tc>
          <w:tcPr>
            <w:tcW w:w="2448" w:type="dxa"/>
            <w:tcBorders>
              <w:left w:val="nil"/>
              <w:right w:val="nil"/>
            </w:tcBorders>
            <w:vAlign w:val="center"/>
            <w:hideMark/>
          </w:tcPr>
          <w:p w14:paraId="60B93DAE"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Realizar las acciones programadas para la auditoría.</w:t>
            </w:r>
          </w:p>
        </w:tc>
        <w:tc>
          <w:tcPr>
            <w:tcW w:w="2260" w:type="dxa"/>
            <w:tcBorders>
              <w:left w:val="nil"/>
              <w:right w:val="single" w:sz="4" w:space="0" w:color="FFC000" w:themeColor="accent4"/>
            </w:tcBorders>
            <w:vAlign w:val="center"/>
            <w:hideMark/>
          </w:tcPr>
          <w:p w14:paraId="3D801E98"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Implementar las actividades definidas en el plan de auditoría siguiendo el cronograma establecido.</w:t>
            </w:r>
          </w:p>
        </w:tc>
      </w:tr>
      <w:tr w:rsidR="009B48FD" w:rsidRPr="00134514" w14:paraId="52CB0022" w14:textId="77777777" w:rsidTr="009B48FD">
        <w:trPr>
          <w:trHeight w:val="62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C000" w:themeColor="accent4"/>
              <w:left w:val="single" w:sz="4" w:space="0" w:color="FFC000" w:themeColor="accent4"/>
              <w:bottom w:val="single" w:sz="4" w:space="0" w:color="FFC000" w:themeColor="accent4"/>
            </w:tcBorders>
            <w:vAlign w:val="center"/>
            <w:hideMark/>
          </w:tcPr>
          <w:p w14:paraId="7FBB9D9D" w14:textId="77777777" w:rsidR="009B48FD" w:rsidRPr="00134514" w:rsidRDefault="009B48FD" w:rsidP="009B48FD">
            <w:pPr>
              <w:spacing w:line="240" w:lineRule="auto"/>
              <w:rPr>
                <w:rFonts w:asciiTheme="majorHAnsi" w:hAnsiTheme="majorHAnsi" w:cstheme="majorHAnsi"/>
                <w:kern w:val="2"/>
              </w:rPr>
            </w:pPr>
          </w:p>
        </w:tc>
        <w:tc>
          <w:tcPr>
            <w:tcW w:w="2448" w:type="dxa"/>
            <w:tcBorders>
              <w:top w:val="nil"/>
              <w:left w:val="nil"/>
              <w:bottom w:val="nil"/>
              <w:right w:val="nil"/>
            </w:tcBorders>
            <w:vAlign w:val="center"/>
            <w:hideMark/>
          </w:tcPr>
          <w:p w14:paraId="5B9A890B" w14:textId="77777777" w:rsidR="009B48FD" w:rsidRPr="00134514" w:rsidRDefault="009B48FD" w:rsidP="009B48F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Aplicar los instrumentos y herramientas para la auditoría.</w:t>
            </w:r>
          </w:p>
        </w:tc>
        <w:tc>
          <w:tcPr>
            <w:tcW w:w="2260" w:type="dxa"/>
            <w:tcBorders>
              <w:top w:val="nil"/>
              <w:left w:val="nil"/>
              <w:bottom w:val="nil"/>
              <w:right w:val="single" w:sz="4" w:space="0" w:color="FFC000" w:themeColor="accent4"/>
            </w:tcBorders>
            <w:vAlign w:val="center"/>
            <w:hideMark/>
          </w:tcPr>
          <w:p w14:paraId="52885252" w14:textId="77777777" w:rsidR="009B48FD" w:rsidRPr="00134514" w:rsidRDefault="009B48FD" w:rsidP="009B48F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Usar herramientas seleccionadas (software, cuestionarios, plantillas) para evaluar sistemas y procesos.</w:t>
            </w:r>
          </w:p>
        </w:tc>
      </w:tr>
      <w:tr w:rsidR="009B48FD" w:rsidRPr="00134514" w14:paraId="5F6BE25B" w14:textId="77777777" w:rsidTr="009B48F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FFC000" w:themeColor="accent4"/>
            </w:tcBorders>
            <w:vAlign w:val="center"/>
            <w:hideMark/>
          </w:tcPr>
          <w:p w14:paraId="50D10B37" w14:textId="77777777" w:rsidR="009B48FD" w:rsidRPr="00134514" w:rsidRDefault="009B48FD" w:rsidP="009B48FD">
            <w:pPr>
              <w:spacing w:line="240" w:lineRule="auto"/>
              <w:rPr>
                <w:rFonts w:asciiTheme="majorHAnsi" w:hAnsiTheme="majorHAnsi" w:cstheme="majorHAnsi"/>
                <w:kern w:val="2"/>
              </w:rPr>
            </w:pPr>
          </w:p>
        </w:tc>
        <w:tc>
          <w:tcPr>
            <w:tcW w:w="2448" w:type="dxa"/>
            <w:tcBorders>
              <w:left w:val="nil"/>
              <w:right w:val="nil"/>
            </w:tcBorders>
            <w:vAlign w:val="center"/>
            <w:hideMark/>
          </w:tcPr>
          <w:p w14:paraId="7EA82846"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Identificar y elaborar los documentos de desviaciones encontradas.</w:t>
            </w:r>
          </w:p>
        </w:tc>
        <w:tc>
          <w:tcPr>
            <w:tcW w:w="2260" w:type="dxa"/>
            <w:tcBorders>
              <w:left w:val="nil"/>
              <w:right w:val="single" w:sz="4" w:space="0" w:color="FFC000" w:themeColor="accent4"/>
            </w:tcBorders>
            <w:vAlign w:val="center"/>
            <w:hideMark/>
          </w:tcPr>
          <w:p w14:paraId="141E09D5"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Registrar hallazgos relevantes en informes preliminares con evidencia de las desviaciones detectadas.</w:t>
            </w:r>
          </w:p>
        </w:tc>
      </w:tr>
      <w:tr w:rsidR="009B48FD" w:rsidRPr="00134514" w14:paraId="5C659E1C" w14:textId="77777777" w:rsidTr="009B48FD">
        <w:trPr>
          <w:trHeight w:val="591"/>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C000" w:themeColor="accent4"/>
              <w:left w:val="single" w:sz="4" w:space="0" w:color="FFC000" w:themeColor="accent4"/>
              <w:bottom w:val="single" w:sz="4" w:space="0" w:color="FFC000" w:themeColor="accent4"/>
            </w:tcBorders>
            <w:vAlign w:val="center"/>
            <w:hideMark/>
          </w:tcPr>
          <w:p w14:paraId="48D79CD1" w14:textId="77777777" w:rsidR="009B48FD" w:rsidRPr="00134514" w:rsidRDefault="009B48FD" w:rsidP="009B48FD">
            <w:pPr>
              <w:spacing w:line="240" w:lineRule="auto"/>
              <w:rPr>
                <w:rFonts w:asciiTheme="majorHAnsi" w:hAnsiTheme="majorHAnsi" w:cstheme="majorHAnsi"/>
                <w:kern w:val="2"/>
              </w:rPr>
            </w:pPr>
          </w:p>
        </w:tc>
        <w:tc>
          <w:tcPr>
            <w:tcW w:w="2448" w:type="dxa"/>
            <w:tcBorders>
              <w:top w:val="nil"/>
              <w:left w:val="nil"/>
              <w:bottom w:val="nil"/>
              <w:right w:val="nil"/>
            </w:tcBorders>
            <w:vAlign w:val="center"/>
            <w:hideMark/>
          </w:tcPr>
          <w:p w14:paraId="12A7DD03" w14:textId="77777777" w:rsidR="009B48FD" w:rsidRPr="00134514" w:rsidRDefault="009B48FD" w:rsidP="009B48F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Elaborar el dictamen preliminar y presentarlo a discusión.</w:t>
            </w:r>
          </w:p>
        </w:tc>
        <w:tc>
          <w:tcPr>
            <w:tcW w:w="2260" w:type="dxa"/>
            <w:tcBorders>
              <w:top w:val="nil"/>
              <w:left w:val="nil"/>
              <w:bottom w:val="nil"/>
              <w:right w:val="single" w:sz="4" w:space="0" w:color="FFC000" w:themeColor="accent4"/>
            </w:tcBorders>
            <w:vAlign w:val="center"/>
            <w:hideMark/>
          </w:tcPr>
          <w:p w14:paraId="4CD682D2" w14:textId="77777777" w:rsidR="009B48FD" w:rsidRPr="00134514" w:rsidRDefault="009B48FD" w:rsidP="009B48F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 xml:space="preserve">Preparar un informe inicial con los hallazgos, discutirlo con las áreas </w:t>
            </w:r>
            <w:r w:rsidRPr="00134514">
              <w:rPr>
                <w:rFonts w:asciiTheme="majorHAnsi" w:hAnsiTheme="majorHAnsi" w:cstheme="majorHAnsi"/>
              </w:rPr>
              <w:lastRenderedPageBreak/>
              <w:t>responsables y solicitar retroalimentación.</w:t>
            </w:r>
          </w:p>
        </w:tc>
      </w:tr>
      <w:tr w:rsidR="009B48FD" w:rsidRPr="00134514" w14:paraId="4E06E533" w14:textId="77777777" w:rsidTr="009B48FD">
        <w:trPr>
          <w:cnfStyle w:val="000000100000" w:firstRow="0" w:lastRow="0" w:firstColumn="0" w:lastColumn="0" w:oddVBand="0" w:evenVBand="0" w:oddHBand="1" w:evenHBand="0" w:firstRowFirstColumn="0" w:firstRowLastColumn="0" w:lastRowFirstColumn="0" w:lastRowLastColumn="0"/>
          <w:trHeight w:val="1568"/>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FFC000" w:themeColor="accent4"/>
            </w:tcBorders>
            <w:vAlign w:val="center"/>
            <w:hideMark/>
          </w:tcPr>
          <w:p w14:paraId="416F809F" w14:textId="77777777" w:rsidR="009B48FD" w:rsidRPr="00134514" w:rsidRDefault="009B48FD" w:rsidP="009B48FD">
            <w:pPr>
              <w:spacing w:line="240" w:lineRule="auto"/>
              <w:rPr>
                <w:rFonts w:asciiTheme="majorHAnsi" w:hAnsiTheme="majorHAnsi" w:cstheme="majorHAnsi"/>
                <w:kern w:val="2"/>
              </w:rPr>
            </w:pPr>
          </w:p>
        </w:tc>
        <w:tc>
          <w:tcPr>
            <w:tcW w:w="2448" w:type="dxa"/>
            <w:tcBorders>
              <w:left w:val="nil"/>
              <w:right w:val="nil"/>
            </w:tcBorders>
            <w:vAlign w:val="center"/>
            <w:hideMark/>
          </w:tcPr>
          <w:p w14:paraId="6DA6358A"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Integrar el legajo de papeles de trabajo de la auditoría.</w:t>
            </w:r>
          </w:p>
        </w:tc>
        <w:tc>
          <w:tcPr>
            <w:tcW w:w="2260" w:type="dxa"/>
            <w:tcBorders>
              <w:left w:val="nil"/>
              <w:right w:val="single" w:sz="4" w:space="0" w:color="FFC000" w:themeColor="accent4"/>
            </w:tcBorders>
            <w:vAlign w:val="center"/>
            <w:hideMark/>
          </w:tcPr>
          <w:p w14:paraId="1C60F0E9" w14:textId="77777777" w:rsidR="009B48FD" w:rsidRPr="00134514" w:rsidRDefault="009B48FD" w:rsidP="009B48F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Consolidar todos los registros, documentos y evidencias obtenidos durante la auditoría para su análisis posterior</w:t>
            </w:r>
          </w:p>
        </w:tc>
      </w:tr>
    </w:tbl>
    <w:p w14:paraId="7993A519" w14:textId="77777777" w:rsidR="009B48FD" w:rsidRPr="00134514" w:rsidRDefault="009B48FD" w:rsidP="009B48FD">
      <w:pPr>
        <w:spacing w:line="276" w:lineRule="auto"/>
        <w:rPr>
          <w:rFonts w:asciiTheme="majorHAnsi" w:hAnsiTheme="majorHAnsi" w:cstheme="majorHAnsi"/>
          <w:b/>
        </w:rPr>
      </w:pPr>
    </w:p>
    <w:p w14:paraId="3031AC8A" w14:textId="77777777" w:rsidR="009B48FD" w:rsidRPr="00134514" w:rsidRDefault="009B48FD" w:rsidP="00134514">
      <w:pPr>
        <w:pStyle w:val="Prrafodelista"/>
        <w:numPr>
          <w:ilvl w:val="1"/>
          <w:numId w:val="42"/>
        </w:numPr>
        <w:spacing w:line="276" w:lineRule="auto"/>
        <w:ind w:left="1276"/>
        <w:jc w:val="both"/>
        <w:outlineLvl w:val="1"/>
        <w:rPr>
          <w:rFonts w:asciiTheme="majorHAnsi" w:hAnsiTheme="majorHAnsi" w:cstheme="majorHAnsi"/>
          <w:b/>
        </w:rPr>
      </w:pPr>
      <w:bookmarkStart w:id="27" w:name="_Toc183879095"/>
      <w:r w:rsidRPr="00134514">
        <w:rPr>
          <w:rFonts w:asciiTheme="majorHAnsi" w:hAnsiTheme="majorHAnsi" w:cstheme="majorHAnsi"/>
          <w:b/>
        </w:rPr>
        <w:t>Etapa 3: Dictamen de la auditoría de Tecnologías de la Información</w:t>
      </w:r>
      <w:bookmarkEnd w:id="27"/>
    </w:p>
    <w:p w14:paraId="7CB4F8BB" w14:textId="77777777" w:rsidR="009B48FD" w:rsidRPr="00134514" w:rsidRDefault="009B48FD" w:rsidP="009B48FD">
      <w:pPr>
        <w:pStyle w:val="Prrafodelista"/>
        <w:spacing w:line="276" w:lineRule="auto"/>
        <w:ind w:left="1276"/>
        <w:jc w:val="both"/>
        <w:rPr>
          <w:rFonts w:asciiTheme="majorHAnsi" w:hAnsiTheme="majorHAnsi" w:cstheme="majorHAnsi"/>
          <w:b/>
        </w:rPr>
      </w:pPr>
    </w:p>
    <w:p w14:paraId="45B70C87" w14:textId="77777777" w:rsidR="009B48FD" w:rsidRPr="00134514" w:rsidRDefault="009B48FD" w:rsidP="009B48FD">
      <w:pPr>
        <w:pStyle w:val="Prrafodelista"/>
        <w:spacing w:line="360" w:lineRule="auto"/>
        <w:ind w:left="1276"/>
        <w:jc w:val="both"/>
        <w:rPr>
          <w:rFonts w:asciiTheme="majorHAnsi" w:hAnsiTheme="majorHAnsi" w:cstheme="majorHAnsi"/>
        </w:rPr>
      </w:pPr>
      <w:r w:rsidRPr="00134514">
        <w:rPr>
          <w:rFonts w:asciiTheme="majorHAnsi" w:hAnsiTheme="majorHAnsi" w:cstheme="majorHAnsi"/>
        </w:rPr>
        <w:t>La tercera etapa se concentra en la preparación del informe final de la auditoría. Después de haber completado la recopilación de datos y la evaluación de los sistemas de TI, se analiza toda la información obtenida para elaborar un informe detallado con las situaciones detectadas, las desviaciones y las áreas de mejora. A continuación, se elabora el dictamen final, que sintetiza los hallazgos y ofrece recomendaciones basadas en la auditoría realizada. Finalmente, el informe se presenta a la alta dirección o a los responsables correspondientes para su revisión y discusión, lo que puede generar acciones correctivas o planes de mejora, para crear una guía práctica de implementación de mejoras en Importaciones RGZ EIRL.</w:t>
      </w:r>
    </w:p>
    <w:p w14:paraId="1A6874C8" w14:textId="77777777" w:rsidR="009B48FD" w:rsidRPr="00134514" w:rsidRDefault="009B48FD" w:rsidP="009B48FD">
      <w:pPr>
        <w:pStyle w:val="Prrafodelista"/>
        <w:spacing w:line="276" w:lineRule="auto"/>
        <w:ind w:left="1276"/>
        <w:jc w:val="both"/>
        <w:rPr>
          <w:rFonts w:asciiTheme="majorHAnsi" w:hAnsiTheme="majorHAnsi" w:cstheme="majorHAnsi"/>
          <w:bCs/>
        </w:rPr>
      </w:pPr>
    </w:p>
    <w:tbl>
      <w:tblPr>
        <w:tblStyle w:val="Tabladelista3-nfasis4"/>
        <w:tblW w:w="7636" w:type="dxa"/>
        <w:tblInd w:w="1275" w:type="dxa"/>
        <w:tblLook w:val="04A0" w:firstRow="1" w:lastRow="0" w:firstColumn="1" w:lastColumn="0" w:noHBand="0" w:noVBand="1"/>
      </w:tblPr>
      <w:tblGrid>
        <w:gridCol w:w="2544"/>
        <w:gridCol w:w="2545"/>
        <w:gridCol w:w="2547"/>
      </w:tblGrid>
      <w:tr w:rsidR="009B48FD" w:rsidRPr="00134514" w14:paraId="4AEF2465" w14:textId="77777777" w:rsidTr="009B48FD">
        <w:trPr>
          <w:cnfStyle w:val="100000000000" w:firstRow="1" w:lastRow="0" w:firstColumn="0" w:lastColumn="0" w:oddVBand="0" w:evenVBand="0" w:oddHBand="0" w:evenHBand="0" w:firstRowFirstColumn="0" w:firstRowLastColumn="0" w:lastRowFirstColumn="0" w:lastRowLastColumn="0"/>
          <w:trHeight w:val="269"/>
        </w:trPr>
        <w:tc>
          <w:tcPr>
            <w:cnfStyle w:val="001000000100" w:firstRow="0" w:lastRow="0" w:firstColumn="1" w:lastColumn="0" w:oddVBand="0" w:evenVBand="0" w:oddHBand="0" w:evenHBand="0" w:firstRowFirstColumn="1" w:firstRowLastColumn="0" w:lastRowFirstColumn="0" w:lastRowLastColumn="0"/>
            <w:tcW w:w="2544" w:type="dxa"/>
            <w:tcBorders>
              <w:top w:val="single" w:sz="4" w:space="0" w:color="FFC000" w:themeColor="accent4"/>
              <w:left w:val="single" w:sz="4" w:space="0" w:color="FFC000" w:themeColor="accent4"/>
            </w:tcBorders>
            <w:vAlign w:val="center"/>
            <w:hideMark/>
          </w:tcPr>
          <w:p w14:paraId="3454D90D" w14:textId="77777777" w:rsidR="009B48FD" w:rsidRPr="00134514" w:rsidRDefault="009B48FD" w:rsidP="009B48FD">
            <w:pPr>
              <w:pStyle w:val="Prrafodelista"/>
              <w:spacing w:line="276" w:lineRule="auto"/>
              <w:ind w:left="0"/>
              <w:jc w:val="center"/>
              <w:rPr>
                <w:rFonts w:asciiTheme="majorHAnsi" w:hAnsiTheme="majorHAnsi" w:cstheme="majorHAnsi"/>
                <w:bCs w:val="0"/>
              </w:rPr>
            </w:pPr>
            <w:r w:rsidRPr="00134514">
              <w:rPr>
                <w:rFonts w:asciiTheme="majorHAnsi" w:hAnsiTheme="majorHAnsi" w:cstheme="majorHAnsi"/>
              </w:rPr>
              <w:t>Qué hacer</w:t>
            </w:r>
          </w:p>
        </w:tc>
        <w:tc>
          <w:tcPr>
            <w:tcW w:w="2545" w:type="dxa"/>
            <w:tcBorders>
              <w:top w:val="single" w:sz="4" w:space="0" w:color="FFC000" w:themeColor="accent4"/>
              <w:left w:val="nil"/>
              <w:bottom w:val="nil"/>
              <w:right w:val="nil"/>
            </w:tcBorders>
            <w:vAlign w:val="center"/>
            <w:hideMark/>
          </w:tcPr>
          <w:p w14:paraId="36178AA2" w14:textId="77777777" w:rsidR="009B48FD" w:rsidRPr="00134514" w:rsidRDefault="009B48FD" w:rsidP="009B48FD">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rPr>
            </w:pPr>
            <w:r w:rsidRPr="00134514">
              <w:rPr>
                <w:rFonts w:asciiTheme="majorHAnsi" w:hAnsiTheme="majorHAnsi" w:cstheme="majorHAnsi"/>
              </w:rPr>
              <w:t>Orden</w:t>
            </w:r>
          </w:p>
        </w:tc>
        <w:tc>
          <w:tcPr>
            <w:tcW w:w="2547" w:type="dxa"/>
            <w:tcBorders>
              <w:top w:val="single" w:sz="4" w:space="0" w:color="FFC000" w:themeColor="accent4"/>
              <w:left w:val="nil"/>
              <w:bottom w:val="nil"/>
              <w:right w:val="single" w:sz="4" w:space="0" w:color="FFC000" w:themeColor="accent4"/>
            </w:tcBorders>
            <w:vAlign w:val="center"/>
            <w:hideMark/>
          </w:tcPr>
          <w:p w14:paraId="402E4A8F" w14:textId="77777777" w:rsidR="009B48FD" w:rsidRPr="00134514" w:rsidRDefault="009B48FD" w:rsidP="009B48FD">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rPr>
            </w:pPr>
            <w:r w:rsidRPr="00134514">
              <w:rPr>
                <w:rFonts w:asciiTheme="majorHAnsi" w:hAnsiTheme="majorHAnsi" w:cstheme="majorHAnsi"/>
              </w:rPr>
              <w:t>Cómo hacerlo</w:t>
            </w:r>
          </w:p>
        </w:tc>
      </w:tr>
      <w:tr w:rsidR="009B48FD" w:rsidRPr="00134514" w14:paraId="3869200C" w14:textId="77777777" w:rsidTr="009B48FD">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544" w:type="dxa"/>
            <w:vMerge w:val="restart"/>
            <w:tcBorders>
              <w:left w:val="single" w:sz="4" w:space="0" w:color="FFC000" w:themeColor="accent4"/>
            </w:tcBorders>
            <w:vAlign w:val="center"/>
            <w:hideMark/>
          </w:tcPr>
          <w:p w14:paraId="5354055E" w14:textId="77777777" w:rsidR="009B48FD" w:rsidRPr="00134514" w:rsidRDefault="009B48FD" w:rsidP="00154C72">
            <w:pPr>
              <w:spacing w:line="240" w:lineRule="auto"/>
              <w:ind w:left="708" w:hanging="708"/>
              <w:jc w:val="both"/>
              <w:rPr>
                <w:rFonts w:asciiTheme="majorHAnsi" w:hAnsiTheme="majorHAnsi" w:cstheme="majorHAnsi"/>
                <w:bCs w:val="0"/>
              </w:rPr>
            </w:pPr>
            <w:r w:rsidRPr="00134514">
              <w:rPr>
                <w:rFonts w:asciiTheme="majorHAnsi" w:hAnsiTheme="majorHAnsi" w:cstheme="majorHAnsi"/>
              </w:rPr>
              <w:t>Elaborar y presentar el informe final de auditoría</w:t>
            </w:r>
          </w:p>
        </w:tc>
        <w:tc>
          <w:tcPr>
            <w:tcW w:w="2545" w:type="dxa"/>
            <w:tcBorders>
              <w:left w:val="nil"/>
              <w:right w:val="nil"/>
            </w:tcBorders>
            <w:vAlign w:val="center"/>
            <w:hideMark/>
          </w:tcPr>
          <w:p w14:paraId="595EB659"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Cs/>
              </w:rPr>
            </w:pPr>
            <w:r w:rsidRPr="00134514">
              <w:rPr>
                <w:rFonts w:asciiTheme="majorHAnsi" w:hAnsiTheme="majorHAnsi" w:cstheme="majorHAnsi"/>
              </w:rPr>
              <w:t>Analizar la información y elaborar un informe de situaciones detectadas.</w:t>
            </w:r>
          </w:p>
        </w:tc>
        <w:tc>
          <w:tcPr>
            <w:tcW w:w="2547" w:type="dxa"/>
            <w:tcBorders>
              <w:left w:val="nil"/>
              <w:right w:val="single" w:sz="4" w:space="0" w:color="FFC000" w:themeColor="accent4"/>
            </w:tcBorders>
            <w:vAlign w:val="center"/>
            <w:hideMark/>
          </w:tcPr>
          <w:p w14:paraId="21864DF3"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Cs/>
              </w:rPr>
            </w:pPr>
            <w:r w:rsidRPr="00134514">
              <w:rPr>
                <w:rFonts w:asciiTheme="majorHAnsi" w:hAnsiTheme="majorHAnsi" w:cstheme="majorHAnsi"/>
              </w:rPr>
              <w:t>Examinar los hallazgos y desviaciones, analizando la gravedad y el impacto de los problemas encontrados.</w:t>
            </w:r>
          </w:p>
        </w:tc>
      </w:tr>
      <w:tr w:rsidR="009B48FD" w:rsidRPr="00134514" w14:paraId="7CCFDB04" w14:textId="77777777" w:rsidTr="009B48FD">
        <w:trPr>
          <w:trHeight w:val="1406"/>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FFC000" w:themeColor="accent4"/>
              <w:left w:val="single" w:sz="4" w:space="0" w:color="FFC000" w:themeColor="accent4"/>
              <w:bottom w:val="single" w:sz="4" w:space="0" w:color="FFC000" w:themeColor="accent4"/>
            </w:tcBorders>
            <w:vAlign w:val="center"/>
            <w:hideMark/>
          </w:tcPr>
          <w:p w14:paraId="33FF2BC0" w14:textId="77777777" w:rsidR="009B48FD" w:rsidRPr="00134514" w:rsidRDefault="009B48FD" w:rsidP="009B48FD">
            <w:pPr>
              <w:spacing w:line="240" w:lineRule="auto"/>
              <w:rPr>
                <w:rFonts w:asciiTheme="majorHAnsi" w:hAnsiTheme="majorHAnsi" w:cstheme="majorHAnsi"/>
                <w:kern w:val="2"/>
              </w:rPr>
            </w:pPr>
          </w:p>
        </w:tc>
        <w:tc>
          <w:tcPr>
            <w:tcW w:w="2545" w:type="dxa"/>
            <w:tcBorders>
              <w:top w:val="nil"/>
              <w:left w:val="nil"/>
              <w:bottom w:val="nil"/>
              <w:right w:val="nil"/>
            </w:tcBorders>
            <w:vAlign w:val="center"/>
            <w:hideMark/>
          </w:tcPr>
          <w:p w14:paraId="5F3E31DA"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Cs/>
              </w:rPr>
            </w:pPr>
            <w:r w:rsidRPr="00134514">
              <w:rPr>
                <w:rFonts w:asciiTheme="majorHAnsi" w:hAnsiTheme="majorHAnsi" w:cstheme="majorHAnsi"/>
              </w:rPr>
              <w:t>Elaborar el dictamen final.</w:t>
            </w:r>
          </w:p>
        </w:tc>
        <w:tc>
          <w:tcPr>
            <w:tcW w:w="2547" w:type="dxa"/>
            <w:tcBorders>
              <w:top w:val="nil"/>
              <w:left w:val="nil"/>
              <w:bottom w:val="nil"/>
              <w:right w:val="single" w:sz="4" w:space="0" w:color="FFC000" w:themeColor="accent4"/>
            </w:tcBorders>
            <w:vAlign w:val="center"/>
            <w:hideMark/>
          </w:tcPr>
          <w:p w14:paraId="700B4E83"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Cs/>
              </w:rPr>
            </w:pPr>
            <w:r w:rsidRPr="00134514">
              <w:rPr>
                <w:rFonts w:asciiTheme="majorHAnsi" w:hAnsiTheme="majorHAnsi" w:cstheme="majorHAnsi"/>
              </w:rPr>
              <w:t>Redactar un informe claro y estructurado con los resultados definitivos de la auditoría, incluyendo recomendaciones.</w:t>
            </w:r>
          </w:p>
        </w:tc>
      </w:tr>
      <w:tr w:rsidR="009B48FD" w:rsidRPr="00134514" w14:paraId="19FFF4D4" w14:textId="77777777" w:rsidTr="009B48FD">
        <w:trPr>
          <w:cnfStyle w:val="000000100000" w:firstRow="0" w:lastRow="0" w:firstColumn="0" w:lastColumn="0" w:oddVBand="0" w:evenVBand="0" w:oddHBand="1" w:evenHBand="0" w:firstRowFirstColumn="0" w:firstRowLastColumn="0" w:lastRowFirstColumn="0" w:lastRowLastColumn="0"/>
          <w:trHeight w:val="1406"/>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FFC000" w:themeColor="accent4"/>
            </w:tcBorders>
            <w:vAlign w:val="center"/>
            <w:hideMark/>
          </w:tcPr>
          <w:p w14:paraId="4D122A27" w14:textId="77777777" w:rsidR="009B48FD" w:rsidRPr="00134514" w:rsidRDefault="009B48FD" w:rsidP="009B48FD">
            <w:pPr>
              <w:spacing w:line="240" w:lineRule="auto"/>
              <w:rPr>
                <w:rFonts w:asciiTheme="majorHAnsi" w:hAnsiTheme="majorHAnsi" w:cstheme="majorHAnsi"/>
                <w:kern w:val="2"/>
              </w:rPr>
            </w:pPr>
          </w:p>
        </w:tc>
        <w:tc>
          <w:tcPr>
            <w:tcW w:w="2545" w:type="dxa"/>
            <w:tcBorders>
              <w:left w:val="nil"/>
              <w:right w:val="nil"/>
            </w:tcBorders>
            <w:vAlign w:val="center"/>
            <w:hideMark/>
          </w:tcPr>
          <w:p w14:paraId="4CE80431"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Cs/>
              </w:rPr>
            </w:pPr>
            <w:r w:rsidRPr="00134514">
              <w:rPr>
                <w:rFonts w:asciiTheme="majorHAnsi" w:hAnsiTheme="majorHAnsi" w:cstheme="majorHAnsi"/>
              </w:rPr>
              <w:t>Presentar el informe de auditoría.</w:t>
            </w:r>
          </w:p>
        </w:tc>
        <w:tc>
          <w:tcPr>
            <w:tcW w:w="2547" w:type="dxa"/>
            <w:tcBorders>
              <w:left w:val="nil"/>
              <w:right w:val="single" w:sz="4" w:space="0" w:color="FFC000" w:themeColor="accent4"/>
            </w:tcBorders>
            <w:vAlign w:val="center"/>
            <w:hideMark/>
          </w:tcPr>
          <w:p w14:paraId="7BF5A676"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Cs/>
              </w:rPr>
            </w:pPr>
            <w:r w:rsidRPr="00134514">
              <w:rPr>
                <w:rFonts w:asciiTheme="majorHAnsi" w:hAnsiTheme="majorHAnsi" w:cstheme="majorHAnsi"/>
              </w:rPr>
              <w:t>Presentar el dictamen final a la alta dirección y a las partes responsables para su revisión y toma de decisiones.</w:t>
            </w:r>
          </w:p>
        </w:tc>
      </w:tr>
    </w:tbl>
    <w:p w14:paraId="0B603B84" w14:textId="77777777" w:rsidR="009B48FD" w:rsidRPr="00134514" w:rsidRDefault="009B48FD" w:rsidP="009B48FD">
      <w:pPr>
        <w:pStyle w:val="Prrafodelista"/>
        <w:spacing w:line="276" w:lineRule="auto"/>
        <w:ind w:left="1276"/>
        <w:jc w:val="both"/>
        <w:rPr>
          <w:rFonts w:asciiTheme="majorHAnsi" w:hAnsiTheme="majorHAnsi" w:cstheme="majorHAnsi"/>
          <w:bCs/>
        </w:rPr>
      </w:pPr>
    </w:p>
    <w:p w14:paraId="05D7E9E9" w14:textId="77777777" w:rsidR="009B48FD" w:rsidRPr="00134514" w:rsidRDefault="009B48FD" w:rsidP="009B48FD">
      <w:pPr>
        <w:pStyle w:val="Prrafodelista"/>
        <w:spacing w:line="276" w:lineRule="auto"/>
        <w:jc w:val="both"/>
        <w:outlineLvl w:val="0"/>
        <w:rPr>
          <w:rFonts w:asciiTheme="majorHAnsi" w:hAnsiTheme="majorHAnsi" w:cstheme="majorHAnsi"/>
          <w:b/>
        </w:rPr>
      </w:pPr>
    </w:p>
    <w:p w14:paraId="4735308A" w14:textId="77777777" w:rsidR="009B48FD" w:rsidRPr="00134514" w:rsidRDefault="009B48FD" w:rsidP="009B48FD">
      <w:pPr>
        <w:pStyle w:val="Prrafodelista"/>
        <w:spacing w:line="276" w:lineRule="auto"/>
        <w:jc w:val="both"/>
        <w:outlineLvl w:val="0"/>
        <w:rPr>
          <w:rFonts w:asciiTheme="majorHAnsi" w:hAnsiTheme="majorHAnsi" w:cstheme="majorHAnsi"/>
          <w:b/>
        </w:rPr>
      </w:pPr>
    </w:p>
    <w:p w14:paraId="5E93EE01" w14:textId="77777777" w:rsidR="009B48FD" w:rsidRPr="00134514" w:rsidRDefault="009B48FD" w:rsidP="009B48FD">
      <w:pPr>
        <w:pStyle w:val="Prrafodelista"/>
        <w:spacing w:line="276" w:lineRule="auto"/>
        <w:jc w:val="both"/>
        <w:outlineLvl w:val="0"/>
        <w:rPr>
          <w:rFonts w:asciiTheme="majorHAnsi" w:hAnsiTheme="majorHAnsi" w:cstheme="majorHAnsi"/>
          <w:b/>
        </w:rPr>
      </w:pPr>
    </w:p>
    <w:p w14:paraId="6C1E8E54" w14:textId="77777777" w:rsidR="009B48FD" w:rsidRPr="00134514" w:rsidRDefault="009B48FD" w:rsidP="009B48FD">
      <w:pPr>
        <w:pStyle w:val="Prrafodelista"/>
        <w:spacing w:line="276" w:lineRule="auto"/>
        <w:jc w:val="both"/>
        <w:outlineLvl w:val="0"/>
        <w:rPr>
          <w:rFonts w:asciiTheme="majorHAnsi" w:hAnsiTheme="majorHAnsi" w:cstheme="majorHAnsi"/>
          <w:b/>
        </w:rPr>
      </w:pPr>
    </w:p>
    <w:p w14:paraId="6B4710EB" w14:textId="77777777" w:rsidR="009B48FD" w:rsidRPr="00134514" w:rsidRDefault="009B48FD" w:rsidP="009B48FD">
      <w:pPr>
        <w:pStyle w:val="Prrafodelista"/>
        <w:spacing w:line="276" w:lineRule="auto"/>
        <w:jc w:val="both"/>
        <w:outlineLvl w:val="0"/>
        <w:rPr>
          <w:rFonts w:asciiTheme="majorHAnsi" w:hAnsiTheme="majorHAnsi" w:cstheme="majorHAnsi"/>
          <w:b/>
        </w:rPr>
      </w:pPr>
    </w:p>
    <w:p w14:paraId="2060F07F" w14:textId="77777777" w:rsidR="009B48FD" w:rsidRPr="00134514" w:rsidRDefault="009B48FD" w:rsidP="009B48FD">
      <w:pPr>
        <w:pStyle w:val="Prrafodelista"/>
        <w:spacing w:line="276" w:lineRule="auto"/>
        <w:jc w:val="both"/>
        <w:outlineLvl w:val="0"/>
        <w:rPr>
          <w:rFonts w:asciiTheme="majorHAnsi" w:hAnsiTheme="majorHAnsi" w:cstheme="majorHAnsi"/>
          <w:b/>
        </w:rPr>
      </w:pPr>
    </w:p>
    <w:p w14:paraId="41F70BFB"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rPr>
      </w:pPr>
      <w:bookmarkStart w:id="28" w:name="_Toc183879096"/>
      <w:r w:rsidRPr="00134514">
        <w:rPr>
          <w:rFonts w:asciiTheme="majorHAnsi" w:hAnsiTheme="majorHAnsi" w:cstheme="majorHAnsi"/>
          <w:b/>
        </w:rPr>
        <w:lastRenderedPageBreak/>
        <w:t>Normativas aplicables a la auditoría</w:t>
      </w:r>
      <w:bookmarkEnd w:id="28"/>
      <w:r w:rsidRPr="00134514">
        <w:rPr>
          <w:rFonts w:asciiTheme="majorHAnsi" w:hAnsiTheme="majorHAnsi" w:cstheme="majorHAnsi"/>
          <w:b/>
        </w:rPr>
        <w:t xml:space="preserve"> </w:t>
      </w:r>
    </w:p>
    <w:p w14:paraId="3D937FD7" w14:textId="77777777" w:rsidR="009B48FD" w:rsidRPr="00134514" w:rsidRDefault="009B48FD" w:rsidP="009B48FD">
      <w:pPr>
        <w:pStyle w:val="Prrafodelista"/>
        <w:spacing w:line="276" w:lineRule="auto"/>
        <w:jc w:val="both"/>
        <w:rPr>
          <w:rFonts w:asciiTheme="majorHAnsi" w:hAnsiTheme="majorHAnsi" w:cstheme="majorHAnsi"/>
          <w:b/>
        </w:rPr>
      </w:pPr>
    </w:p>
    <w:p w14:paraId="5E9C24E9" w14:textId="77777777" w:rsidR="009B48FD" w:rsidRPr="00134514" w:rsidRDefault="009B48FD" w:rsidP="009B48FD">
      <w:pPr>
        <w:pStyle w:val="Prrafodelista"/>
        <w:spacing w:line="360" w:lineRule="auto"/>
        <w:jc w:val="both"/>
        <w:rPr>
          <w:rFonts w:asciiTheme="majorHAnsi" w:hAnsiTheme="majorHAnsi" w:cstheme="majorHAnsi"/>
          <w:bCs/>
        </w:rPr>
      </w:pPr>
      <w:r w:rsidRPr="00134514">
        <w:rPr>
          <w:rFonts w:asciiTheme="majorHAnsi" w:hAnsiTheme="majorHAnsi" w:cstheme="majorHAnsi"/>
          <w:bCs/>
        </w:rPr>
        <w:t>Las normativas aplicables a la auditoría de TI en Importaciones RGZ EIRL proporcionan un marco esencial para evaluar la seguridad, eficiencia y cumplimiento del sistema de información, estas normas como ISO/IEC 27001 y COBIT aseguran que la empresa implemente controles sólidos para proteger la información crítica garantizando la confidencialidad, integridad y disponibilidad de los datos, además normas como ISO/IEC 20000 e ISO 22301 ayudan a fortalecer la calidad de los servicios de TI y la continuidad del negocio permitiendo a Importaciones RGZ EIRL estar preparada para gestionar interrupciones imprevistas. Cumplir con la Ley de Protección de Datos Personales también es crucial para salvaguardar los derechos de los usuarios y cumplir con la regulación vigente estableciendo así una base sólida para la confianza y transparencia en el manejo de la información.</w:t>
      </w:r>
    </w:p>
    <w:p w14:paraId="2740D543" w14:textId="77777777" w:rsidR="009B48FD" w:rsidRPr="00134514" w:rsidRDefault="009B48FD" w:rsidP="009B48FD">
      <w:pPr>
        <w:pStyle w:val="Prrafodelista"/>
        <w:spacing w:line="276" w:lineRule="auto"/>
        <w:jc w:val="both"/>
        <w:rPr>
          <w:rFonts w:asciiTheme="majorHAnsi" w:hAnsiTheme="majorHAnsi" w:cstheme="majorHAnsi"/>
        </w:rPr>
      </w:pPr>
    </w:p>
    <w:tbl>
      <w:tblPr>
        <w:tblStyle w:val="Tablanormal2"/>
        <w:tblW w:w="7796" w:type="dxa"/>
        <w:tblInd w:w="709" w:type="dxa"/>
        <w:tblLook w:val="04A0" w:firstRow="1" w:lastRow="0" w:firstColumn="1" w:lastColumn="0" w:noHBand="0" w:noVBand="1"/>
      </w:tblPr>
      <w:tblGrid>
        <w:gridCol w:w="1843"/>
        <w:gridCol w:w="2693"/>
        <w:gridCol w:w="3260"/>
      </w:tblGrid>
      <w:tr w:rsidR="009B48FD" w:rsidRPr="00134514" w14:paraId="13E082E2" w14:textId="77777777" w:rsidTr="009B48FD">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7F7F7F" w:themeColor="text1" w:themeTint="80"/>
              <w:left w:val="nil"/>
              <w:right w:val="nil"/>
            </w:tcBorders>
            <w:vAlign w:val="center"/>
            <w:hideMark/>
          </w:tcPr>
          <w:p w14:paraId="7D424447" w14:textId="77777777" w:rsidR="009B48FD" w:rsidRPr="00134514" w:rsidRDefault="009B48FD" w:rsidP="009B48FD">
            <w:pPr>
              <w:spacing w:line="276" w:lineRule="auto"/>
              <w:jc w:val="center"/>
              <w:rPr>
                <w:rFonts w:asciiTheme="majorHAnsi" w:hAnsiTheme="majorHAnsi" w:cstheme="majorHAnsi"/>
              </w:rPr>
            </w:pPr>
            <w:r w:rsidRPr="00134514">
              <w:rPr>
                <w:rFonts w:asciiTheme="majorHAnsi" w:hAnsiTheme="majorHAnsi" w:cstheme="majorHAnsi"/>
              </w:rPr>
              <w:t>Normativa</w:t>
            </w:r>
          </w:p>
        </w:tc>
        <w:tc>
          <w:tcPr>
            <w:tcW w:w="2693" w:type="dxa"/>
            <w:tcBorders>
              <w:top w:val="single" w:sz="4" w:space="0" w:color="7F7F7F" w:themeColor="text1" w:themeTint="80"/>
              <w:left w:val="nil"/>
              <w:right w:val="nil"/>
            </w:tcBorders>
            <w:vAlign w:val="center"/>
            <w:hideMark/>
          </w:tcPr>
          <w:p w14:paraId="724248EF" w14:textId="77777777" w:rsidR="009B48FD" w:rsidRPr="00134514" w:rsidRDefault="009B48FD" w:rsidP="009B48FD">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Descripción</w:t>
            </w:r>
          </w:p>
        </w:tc>
        <w:tc>
          <w:tcPr>
            <w:tcW w:w="3260" w:type="dxa"/>
            <w:tcBorders>
              <w:top w:val="single" w:sz="4" w:space="0" w:color="7F7F7F" w:themeColor="text1" w:themeTint="80"/>
              <w:left w:val="nil"/>
              <w:right w:val="nil"/>
            </w:tcBorders>
            <w:vAlign w:val="center"/>
            <w:hideMark/>
          </w:tcPr>
          <w:p w14:paraId="73F4DD73" w14:textId="77777777" w:rsidR="009B48FD" w:rsidRPr="00134514" w:rsidRDefault="009B48FD" w:rsidP="009B48FD">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Aplicación en la Auditoría</w:t>
            </w:r>
          </w:p>
        </w:tc>
      </w:tr>
      <w:tr w:rsidR="009B48FD" w:rsidRPr="00134514" w14:paraId="1EB69E7D" w14:textId="77777777" w:rsidTr="009B4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left w:val="nil"/>
              <w:right w:val="nil"/>
            </w:tcBorders>
            <w:vAlign w:val="center"/>
            <w:hideMark/>
          </w:tcPr>
          <w:p w14:paraId="2709E68E" w14:textId="77777777" w:rsidR="009B48FD" w:rsidRPr="00134514" w:rsidRDefault="009B48FD" w:rsidP="009B48FD">
            <w:pPr>
              <w:spacing w:line="276" w:lineRule="auto"/>
              <w:jc w:val="both"/>
              <w:rPr>
                <w:rFonts w:asciiTheme="majorHAnsi" w:hAnsiTheme="majorHAnsi" w:cstheme="majorHAnsi"/>
              </w:rPr>
            </w:pPr>
            <w:r w:rsidRPr="00134514">
              <w:rPr>
                <w:rFonts w:asciiTheme="majorHAnsi" w:hAnsiTheme="majorHAnsi" w:cstheme="majorHAnsi"/>
              </w:rPr>
              <w:t>ISO/IEC 27001 - Sistemas de Gestión de Seguridad de la Información (SGSI)</w:t>
            </w:r>
          </w:p>
        </w:tc>
        <w:tc>
          <w:tcPr>
            <w:tcW w:w="2693" w:type="dxa"/>
            <w:tcBorders>
              <w:left w:val="nil"/>
              <w:right w:val="nil"/>
            </w:tcBorders>
            <w:vAlign w:val="center"/>
            <w:hideMark/>
          </w:tcPr>
          <w:p w14:paraId="41DE8FE1" w14:textId="77777777" w:rsidR="009B48FD" w:rsidRPr="00134514" w:rsidRDefault="009B48FD" w:rsidP="009B48F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Define los requisitos para implementar y mejorar un sistema de gestión de seguridad de la información.</w:t>
            </w:r>
          </w:p>
        </w:tc>
        <w:tc>
          <w:tcPr>
            <w:tcW w:w="3260" w:type="dxa"/>
            <w:tcBorders>
              <w:left w:val="nil"/>
              <w:right w:val="nil"/>
            </w:tcBorders>
            <w:vAlign w:val="center"/>
            <w:hideMark/>
          </w:tcPr>
          <w:p w14:paraId="124290B8" w14:textId="77777777" w:rsidR="009B48FD" w:rsidRPr="00134514" w:rsidRDefault="009B48FD" w:rsidP="009B48F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Revisar políticas y procedimientos de seguridad (acceso, contraseñas, respaldo). Evaluar controles que protejan la confidencialidad, integridad y disponibilidad de datos.</w:t>
            </w:r>
          </w:p>
        </w:tc>
      </w:tr>
      <w:tr w:rsidR="009B48FD" w:rsidRPr="00134514" w14:paraId="1F9BB8F1" w14:textId="77777777" w:rsidTr="009B48FD">
        <w:trPr>
          <w:trHeight w:val="1828"/>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right w:val="nil"/>
            </w:tcBorders>
            <w:vAlign w:val="center"/>
            <w:hideMark/>
          </w:tcPr>
          <w:p w14:paraId="5EEAEB5D" w14:textId="77777777" w:rsidR="009B48FD" w:rsidRPr="00134514" w:rsidRDefault="009B48FD" w:rsidP="009B48FD">
            <w:pPr>
              <w:spacing w:line="276" w:lineRule="auto"/>
              <w:jc w:val="both"/>
              <w:rPr>
                <w:rFonts w:asciiTheme="majorHAnsi" w:hAnsiTheme="majorHAnsi" w:cstheme="majorHAnsi"/>
                <w:lang w:val="en-US"/>
              </w:rPr>
            </w:pPr>
            <w:r w:rsidRPr="00134514">
              <w:rPr>
                <w:rFonts w:asciiTheme="majorHAnsi" w:hAnsiTheme="majorHAnsi" w:cstheme="majorHAnsi"/>
                <w:lang w:val="en-US"/>
              </w:rPr>
              <w:t>COBIT (Control Objectives for Information and Related Technology)</w:t>
            </w:r>
          </w:p>
        </w:tc>
        <w:tc>
          <w:tcPr>
            <w:tcW w:w="2693" w:type="dxa"/>
            <w:tcBorders>
              <w:top w:val="nil"/>
              <w:left w:val="nil"/>
              <w:bottom w:val="nil"/>
              <w:right w:val="nil"/>
            </w:tcBorders>
            <w:vAlign w:val="center"/>
            <w:hideMark/>
          </w:tcPr>
          <w:p w14:paraId="75543356" w14:textId="77777777" w:rsidR="009B48FD" w:rsidRPr="00134514" w:rsidRDefault="009B48FD" w:rsidP="009B48F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Marco de gobierno de TI para alinear objetivos de TI con los estratégicos de la empresa.</w:t>
            </w:r>
          </w:p>
        </w:tc>
        <w:tc>
          <w:tcPr>
            <w:tcW w:w="3260" w:type="dxa"/>
            <w:tcBorders>
              <w:top w:val="nil"/>
              <w:left w:val="nil"/>
              <w:bottom w:val="nil"/>
              <w:right w:val="nil"/>
            </w:tcBorders>
            <w:vAlign w:val="center"/>
            <w:hideMark/>
          </w:tcPr>
          <w:p w14:paraId="3A42614E" w14:textId="77777777" w:rsidR="009B48FD" w:rsidRPr="00134514" w:rsidRDefault="009B48FD" w:rsidP="009B48F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Evaluar si los procesos de TI soportan los objetivos del negocio y gestionan adecuadamente riesgos y recursos en el sistema de información.</w:t>
            </w:r>
          </w:p>
        </w:tc>
      </w:tr>
      <w:tr w:rsidR="009B48FD" w:rsidRPr="00134514" w14:paraId="64652D53" w14:textId="77777777" w:rsidTr="009B48FD">
        <w:trPr>
          <w:cnfStyle w:val="000000100000" w:firstRow="0" w:lastRow="0" w:firstColumn="0" w:lastColumn="0" w:oddVBand="0" w:evenVBand="0" w:oddHBand="1" w:evenHBand="0" w:firstRowFirstColumn="0" w:firstRowLastColumn="0" w:lastRowFirstColumn="0" w:lastRowLastColumn="0"/>
          <w:trHeight w:val="1694"/>
        </w:trPr>
        <w:tc>
          <w:tcPr>
            <w:cnfStyle w:val="001000000000" w:firstRow="0" w:lastRow="0" w:firstColumn="1" w:lastColumn="0" w:oddVBand="0" w:evenVBand="0" w:oddHBand="0" w:evenHBand="0" w:firstRowFirstColumn="0" w:firstRowLastColumn="0" w:lastRowFirstColumn="0" w:lastRowLastColumn="0"/>
            <w:tcW w:w="1843" w:type="dxa"/>
            <w:tcBorders>
              <w:left w:val="nil"/>
              <w:right w:val="nil"/>
            </w:tcBorders>
            <w:vAlign w:val="center"/>
            <w:hideMark/>
          </w:tcPr>
          <w:p w14:paraId="3412B398" w14:textId="77777777" w:rsidR="009B48FD" w:rsidRPr="00134514" w:rsidRDefault="009B48FD" w:rsidP="009B48FD">
            <w:pPr>
              <w:spacing w:line="276" w:lineRule="auto"/>
              <w:jc w:val="both"/>
              <w:rPr>
                <w:rFonts w:asciiTheme="majorHAnsi" w:hAnsiTheme="majorHAnsi" w:cstheme="majorHAnsi"/>
              </w:rPr>
            </w:pPr>
            <w:r w:rsidRPr="00134514">
              <w:rPr>
                <w:rFonts w:asciiTheme="majorHAnsi" w:hAnsiTheme="majorHAnsi" w:cstheme="majorHAnsi"/>
              </w:rPr>
              <w:t>ISO/IEC 20000 - Gestión de Servicios de TI</w:t>
            </w:r>
          </w:p>
        </w:tc>
        <w:tc>
          <w:tcPr>
            <w:tcW w:w="2693" w:type="dxa"/>
            <w:tcBorders>
              <w:left w:val="nil"/>
              <w:right w:val="nil"/>
            </w:tcBorders>
            <w:vAlign w:val="center"/>
            <w:hideMark/>
          </w:tcPr>
          <w:p w14:paraId="4C8090FB" w14:textId="77777777" w:rsidR="009B48FD" w:rsidRPr="00134514" w:rsidRDefault="009B48FD" w:rsidP="009B48F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Normativa de gestión de servicios de TI enfocada en la calidad de servicios y mejora continua.</w:t>
            </w:r>
          </w:p>
        </w:tc>
        <w:tc>
          <w:tcPr>
            <w:tcW w:w="3260" w:type="dxa"/>
            <w:tcBorders>
              <w:left w:val="nil"/>
              <w:right w:val="nil"/>
            </w:tcBorders>
            <w:vAlign w:val="center"/>
            <w:hideMark/>
          </w:tcPr>
          <w:p w14:paraId="7B46C0F3" w14:textId="77777777" w:rsidR="009B48FD" w:rsidRPr="00134514" w:rsidRDefault="009B48FD" w:rsidP="009B48F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Verificar procedimientos de soporte técnico y mantenimiento para asegurar calidad y continuidad en el servicio del sistema de información.</w:t>
            </w:r>
          </w:p>
        </w:tc>
      </w:tr>
      <w:tr w:rsidR="009B48FD" w:rsidRPr="00134514" w14:paraId="5F0FC257" w14:textId="77777777" w:rsidTr="009B48FD">
        <w:trPr>
          <w:trHeight w:val="1690"/>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right w:val="nil"/>
            </w:tcBorders>
            <w:vAlign w:val="center"/>
            <w:hideMark/>
          </w:tcPr>
          <w:p w14:paraId="1888BD85" w14:textId="77777777" w:rsidR="009B48FD" w:rsidRPr="00134514" w:rsidRDefault="009B48FD" w:rsidP="009B48FD">
            <w:pPr>
              <w:spacing w:line="276" w:lineRule="auto"/>
              <w:jc w:val="both"/>
              <w:rPr>
                <w:rFonts w:asciiTheme="majorHAnsi" w:hAnsiTheme="majorHAnsi" w:cstheme="majorHAnsi"/>
              </w:rPr>
            </w:pPr>
            <w:r w:rsidRPr="00134514">
              <w:rPr>
                <w:rFonts w:asciiTheme="majorHAnsi" w:hAnsiTheme="majorHAnsi" w:cstheme="majorHAnsi"/>
              </w:rPr>
              <w:t>ISO 22301 - Gestión de Continuidad del Negocio</w:t>
            </w:r>
          </w:p>
        </w:tc>
        <w:tc>
          <w:tcPr>
            <w:tcW w:w="2693" w:type="dxa"/>
            <w:tcBorders>
              <w:top w:val="nil"/>
              <w:left w:val="nil"/>
              <w:bottom w:val="nil"/>
              <w:right w:val="nil"/>
            </w:tcBorders>
            <w:vAlign w:val="center"/>
            <w:hideMark/>
          </w:tcPr>
          <w:p w14:paraId="50DB4E2A" w14:textId="77777777" w:rsidR="009B48FD" w:rsidRPr="00134514" w:rsidRDefault="009B48FD" w:rsidP="009B48F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Establece requisitos para la continuidad del negocio en caso de interrupciones.</w:t>
            </w:r>
          </w:p>
        </w:tc>
        <w:tc>
          <w:tcPr>
            <w:tcW w:w="3260" w:type="dxa"/>
            <w:tcBorders>
              <w:top w:val="nil"/>
              <w:left w:val="nil"/>
              <w:bottom w:val="nil"/>
              <w:right w:val="nil"/>
            </w:tcBorders>
            <w:vAlign w:val="center"/>
            <w:hideMark/>
          </w:tcPr>
          <w:p w14:paraId="0852799A" w14:textId="77777777" w:rsidR="009B48FD" w:rsidRPr="00134514" w:rsidRDefault="009B48FD" w:rsidP="009B48F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Revisar planes de respaldo y recuperación de datos ante incidentes para asegurar que los datos críticos y la operación puedan continuar en caso de fallo.</w:t>
            </w:r>
          </w:p>
        </w:tc>
      </w:tr>
      <w:tr w:rsidR="009B48FD" w:rsidRPr="00134514" w14:paraId="001F0D06" w14:textId="77777777" w:rsidTr="009B48FD">
        <w:trPr>
          <w:cnfStyle w:val="000000100000" w:firstRow="0" w:lastRow="0" w:firstColumn="0" w:lastColumn="0" w:oddVBand="0" w:evenVBand="0" w:oddHBand="1" w:evenHBand="0" w:firstRowFirstColumn="0" w:firstRowLastColumn="0" w:lastRowFirstColumn="0" w:lastRowLastColumn="0"/>
          <w:trHeight w:val="1983"/>
        </w:trPr>
        <w:tc>
          <w:tcPr>
            <w:cnfStyle w:val="001000000000" w:firstRow="0" w:lastRow="0" w:firstColumn="1" w:lastColumn="0" w:oddVBand="0" w:evenVBand="0" w:oddHBand="0" w:evenHBand="0" w:firstRowFirstColumn="0" w:firstRowLastColumn="0" w:lastRowFirstColumn="0" w:lastRowLastColumn="0"/>
            <w:tcW w:w="1843" w:type="dxa"/>
            <w:tcBorders>
              <w:left w:val="nil"/>
              <w:right w:val="nil"/>
            </w:tcBorders>
            <w:vAlign w:val="center"/>
            <w:hideMark/>
          </w:tcPr>
          <w:p w14:paraId="7A9F62B0" w14:textId="77777777" w:rsidR="009B48FD" w:rsidRPr="00134514" w:rsidRDefault="009B48FD" w:rsidP="009B48FD">
            <w:pPr>
              <w:spacing w:line="276" w:lineRule="auto"/>
              <w:jc w:val="both"/>
              <w:rPr>
                <w:rFonts w:asciiTheme="majorHAnsi" w:hAnsiTheme="majorHAnsi" w:cstheme="majorHAnsi"/>
              </w:rPr>
            </w:pPr>
            <w:r w:rsidRPr="00134514">
              <w:rPr>
                <w:rFonts w:asciiTheme="majorHAnsi" w:hAnsiTheme="majorHAnsi" w:cstheme="majorHAnsi"/>
              </w:rPr>
              <w:lastRenderedPageBreak/>
              <w:t>Ley de Protección de Datos Personales</w:t>
            </w:r>
          </w:p>
        </w:tc>
        <w:tc>
          <w:tcPr>
            <w:tcW w:w="2693" w:type="dxa"/>
            <w:tcBorders>
              <w:left w:val="nil"/>
              <w:right w:val="nil"/>
            </w:tcBorders>
            <w:vAlign w:val="center"/>
            <w:hideMark/>
          </w:tcPr>
          <w:p w14:paraId="4F99E708" w14:textId="77777777" w:rsidR="009B48FD" w:rsidRPr="00134514" w:rsidRDefault="009B48FD" w:rsidP="009B48F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Regula el tratamiento adecuado de datos personales (aplicable según la legislación del país).</w:t>
            </w:r>
          </w:p>
        </w:tc>
        <w:tc>
          <w:tcPr>
            <w:tcW w:w="3260" w:type="dxa"/>
            <w:tcBorders>
              <w:left w:val="nil"/>
              <w:right w:val="nil"/>
            </w:tcBorders>
            <w:vAlign w:val="center"/>
            <w:hideMark/>
          </w:tcPr>
          <w:p w14:paraId="5E4109BA" w14:textId="77777777" w:rsidR="009B48FD" w:rsidRPr="00134514" w:rsidRDefault="009B48FD" w:rsidP="009B48F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Verificar el cumplimiento en el manejo de datos personales, asegurando consentimiento, medidas de seguridad, y derecho de acceso y rectificación de los datos de usuarios.</w:t>
            </w:r>
          </w:p>
        </w:tc>
      </w:tr>
    </w:tbl>
    <w:p w14:paraId="42435A99" w14:textId="77777777" w:rsidR="009B48FD" w:rsidRPr="00134514" w:rsidRDefault="009B48FD" w:rsidP="009B48FD">
      <w:pPr>
        <w:pStyle w:val="Prrafodelista"/>
        <w:spacing w:line="276" w:lineRule="auto"/>
        <w:jc w:val="both"/>
        <w:rPr>
          <w:rFonts w:asciiTheme="majorHAnsi" w:hAnsiTheme="majorHAnsi" w:cstheme="majorHAnsi"/>
          <w:b/>
        </w:rPr>
      </w:pPr>
    </w:p>
    <w:p w14:paraId="2CF77AFF"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rPr>
      </w:pPr>
      <w:bookmarkStart w:id="29" w:name="_Toc183879097"/>
      <w:r w:rsidRPr="00134514">
        <w:rPr>
          <w:rFonts w:asciiTheme="majorHAnsi" w:hAnsiTheme="majorHAnsi" w:cstheme="majorHAnsi"/>
          <w:b/>
        </w:rPr>
        <w:t>Herramientas de recolección de datos</w:t>
      </w:r>
      <w:bookmarkEnd w:id="29"/>
      <w:r w:rsidRPr="00134514">
        <w:rPr>
          <w:rFonts w:asciiTheme="majorHAnsi" w:hAnsiTheme="majorHAnsi" w:cstheme="majorHAnsi"/>
          <w:b/>
        </w:rPr>
        <w:t xml:space="preserve"> </w:t>
      </w:r>
    </w:p>
    <w:p w14:paraId="2D366194" w14:textId="77777777" w:rsidR="009B48FD" w:rsidRPr="00134514" w:rsidRDefault="009B48FD" w:rsidP="009B48FD">
      <w:pPr>
        <w:pStyle w:val="Prrafodelista"/>
        <w:spacing w:line="276" w:lineRule="auto"/>
        <w:jc w:val="both"/>
        <w:outlineLvl w:val="0"/>
        <w:rPr>
          <w:rFonts w:asciiTheme="majorHAnsi" w:hAnsiTheme="majorHAnsi" w:cstheme="majorHAnsi"/>
          <w:b/>
          <w:highlight w:val="yellow"/>
        </w:rPr>
      </w:pPr>
    </w:p>
    <w:p w14:paraId="1A4A358C"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Entrevistas: </w:t>
      </w:r>
      <w:r w:rsidRPr="00134514">
        <w:rPr>
          <w:rFonts w:asciiTheme="majorHAnsi" w:hAnsiTheme="majorHAnsi" w:cstheme="majorHAnsi"/>
          <w:bCs/>
        </w:rPr>
        <w:t xml:space="preserve">Realizar entrevistas con los responsables de cada área (Recursos Humanos, Finanzas, Compras, Almacén y Ventas) para comprender cómo interactúan con el sistema de TI. </w:t>
      </w:r>
    </w:p>
    <w:p w14:paraId="2BF4F9FA"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Cuestionarios y encuestas: </w:t>
      </w:r>
      <w:r w:rsidRPr="00134514">
        <w:rPr>
          <w:rFonts w:asciiTheme="majorHAnsi" w:hAnsiTheme="majorHAnsi" w:cstheme="majorHAnsi"/>
          <w:bCs/>
        </w:rPr>
        <w:t xml:space="preserve">Diseñar cuestionarios dirigidos a los usuarios finales del sistema, tales como empleados de ventas, almacén y finanzas. </w:t>
      </w:r>
    </w:p>
    <w:p w14:paraId="7026B58C"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Observación directa: </w:t>
      </w:r>
      <w:r w:rsidRPr="00134514">
        <w:rPr>
          <w:rFonts w:asciiTheme="majorHAnsi" w:hAnsiTheme="majorHAnsi" w:cstheme="majorHAnsi"/>
          <w:bCs/>
        </w:rPr>
        <w:t xml:space="preserve">Observar directamente cómo los empleados utilizan el sistema en sus actividades diarias. </w:t>
      </w:r>
    </w:p>
    <w:p w14:paraId="180FB1E0"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Revisión de documentación: </w:t>
      </w:r>
      <w:r w:rsidRPr="00134514">
        <w:rPr>
          <w:rFonts w:asciiTheme="majorHAnsi" w:hAnsiTheme="majorHAnsi" w:cstheme="majorHAnsi"/>
          <w:bCs/>
        </w:rPr>
        <w:t xml:space="preserve">Examinar la documentación técnica del sistema de TI, incluyendo manuales, procedimientos operativos y registros de mantenimiento. </w:t>
      </w:r>
    </w:p>
    <w:p w14:paraId="2D279526"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Grupos focales: </w:t>
      </w:r>
      <w:r w:rsidRPr="00134514">
        <w:rPr>
          <w:rFonts w:asciiTheme="majorHAnsi" w:hAnsiTheme="majorHAnsi" w:cstheme="majorHAnsi"/>
          <w:bCs/>
        </w:rPr>
        <w:t xml:space="preserve">Organizar grupos focales con empleados de distintas áreas (como finanzas, compras, almacén) para discutir los puntos fuertes y débiles del sistema de TI. </w:t>
      </w:r>
    </w:p>
    <w:p w14:paraId="6291A42D"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Auditoría física: </w:t>
      </w:r>
      <w:r w:rsidRPr="00134514">
        <w:rPr>
          <w:rFonts w:asciiTheme="majorHAnsi" w:hAnsiTheme="majorHAnsi" w:cstheme="majorHAnsi"/>
          <w:bCs/>
        </w:rPr>
        <w:t>Inspeccionar físicamente los equipos de TI, como servidores, estaciones de trabajo y dispositivos de almacenamiento, para evaluar su estado físico y su capacidad para manejar la carga de trabajo. verificar el cumplimiento de las normativas de seguridad y la correcta disposición de los equipos.</w:t>
      </w:r>
    </w:p>
    <w:p w14:paraId="0854363B" w14:textId="77777777" w:rsidR="009B48FD" w:rsidRPr="00134514" w:rsidRDefault="009B48FD" w:rsidP="009B48FD">
      <w:pPr>
        <w:pStyle w:val="Prrafodelista"/>
        <w:numPr>
          <w:ilvl w:val="0"/>
          <w:numId w:val="15"/>
        </w:numPr>
        <w:spacing w:line="276" w:lineRule="auto"/>
        <w:jc w:val="both"/>
        <w:rPr>
          <w:rFonts w:asciiTheme="majorHAnsi" w:hAnsiTheme="majorHAnsi" w:cstheme="majorHAnsi"/>
          <w:b/>
        </w:rPr>
      </w:pPr>
      <w:r w:rsidRPr="00134514">
        <w:rPr>
          <w:rFonts w:asciiTheme="majorHAnsi" w:hAnsiTheme="majorHAnsi" w:cstheme="majorHAnsi"/>
          <w:b/>
        </w:rPr>
        <w:t xml:space="preserve">Revisión de procesos operativos: </w:t>
      </w:r>
      <w:r w:rsidRPr="00134514">
        <w:rPr>
          <w:rFonts w:asciiTheme="majorHAnsi" w:hAnsiTheme="majorHAnsi" w:cstheme="majorHAnsi"/>
          <w:bCs/>
        </w:rPr>
        <w:t>Analizar los flujos de trabajo entre departamentos y cómo el sistema de información apoya esas actividades.</w:t>
      </w:r>
    </w:p>
    <w:p w14:paraId="21B12DC8" w14:textId="77777777" w:rsidR="009B48FD" w:rsidRPr="00134514" w:rsidRDefault="009B48FD" w:rsidP="009B48FD">
      <w:pPr>
        <w:pStyle w:val="Prrafodelista"/>
        <w:spacing w:line="276" w:lineRule="auto"/>
        <w:jc w:val="both"/>
        <w:rPr>
          <w:rFonts w:asciiTheme="majorHAnsi" w:hAnsiTheme="majorHAnsi" w:cstheme="majorHAnsi"/>
          <w:b/>
        </w:rPr>
      </w:pPr>
    </w:p>
    <w:p w14:paraId="25361BEA" w14:textId="77777777"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rPr>
      </w:pPr>
      <w:bookmarkStart w:id="30" w:name="_Toc183879098"/>
      <w:r w:rsidRPr="00134514">
        <w:rPr>
          <w:rFonts w:asciiTheme="majorHAnsi" w:hAnsiTheme="majorHAnsi" w:cstheme="majorHAnsi"/>
          <w:b/>
        </w:rPr>
        <w:t>Documentos a solicitar</w:t>
      </w:r>
      <w:bookmarkEnd w:id="30"/>
      <w:r w:rsidRPr="00134514">
        <w:rPr>
          <w:rFonts w:asciiTheme="majorHAnsi" w:hAnsiTheme="majorHAnsi" w:cstheme="majorHAnsi"/>
          <w:b/>
        </w:rPr>
        <w:t xml:space="preserve"> </w:t>
      </w:r>
    </w:p>
    <w:tbl>
      <w:tblPr>
        <w:tblStyle w:val="Tablaconcuadrcula"/>
        <w:tblpPr w:leftFromText="141" w:rightFromText="141" w:vertAnchor="text" w:horzAnchor="page" w:tblpX="1509" w:tblpY="153"/>
        <w:tblW w:w="9781" w:type="dxa"/>
        <w:tblInd w:w="0" w:type="dxa"/>
        <w:tblLook w:val="04A0" w:firstRow="1" w:lastRow="0" w:firstColumn="1" w:lastColumn="0" w:noHBand="0" w:noVBand="1"/>
      </w:tblPr>
      <w:tblGrid>
        <w:gridCol w:w="2376"/>
        <w:gridCol w:w="3828"/>
        <w:gridCol w:w="3577"/>
      </w:tblGrid>
      <w:tr w:rsidR="009B48FD" w:rsidRPr="00134514" w14:paraId="01BEEDA2" w14:textId="77777777" w:rsidTr="009B48FD">
        <w:tc>
          <w:tcPr>
            <w:tcW w:w="2376" w:type="dxa"/>
            <w:hideMark/>
          </w:tcPr>
          <w:p w14:paraId="27D993B6"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Documento</w:t>
            </w:r>
          </w:p>
        </w:tc>
        <w:tc>
          <w:tcPr>
            <w:tcW w:w="3828" w:type="dxa"/>
            <w:hideMark/>
          </w:tcPr>
          <w:p w14:paraId="61046D54"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Propósito</w:t>
            </w:r>
          </w:p>
        </w:tc>
        <w:tc>
          <w:tcPr>
            <w:tcW w:w="3577" w:type="dxa"/>
            <w:hideMark/>
          </w:tcPr>
          <w:p w14:paraId="01E322E9"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Importancia</w:t>
            </w:r>
          </w:p>
        </w:tc>
      </w:tr>
      <w:tr w:rsidR="009B48FD" w:rsidRPr="00134514" w14:paraId="76085522" w14:textId="77777777" w:rsidTr="009B48FD">
        <w:tc>
          <w:tcPr>
            <w:tcW w:w="2376" w:type="dxa"/>
            <w:vAlign w:val="center"/>
            <w:hideMark/>
          </w:tcPr>
          <w:p w14:paraId="14AF210B"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Políticas de seguridad de la información</w:t>
            </w:r>
          </w:p>
        </w:tc>
        <w:tc>
          <w:tcPr>
            <w:tcW w:w="3828" w:type="dxa"/>
            <w:vAlign w:val="center"/>
            <w:hideMark/>
          </w:tcPr>
          <w:p w14:paraId="1D936E86"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Establecer directrices para proteger la información y los activos de la organización.</w:t>
            </w:r>
          </w:p>
        </w:tc>
        <w:tc>
          <w:tcPr>
            <w:tcW w:w="3577" w:type="dxa"/>
            <w:vAlign w:val="center"/>
            <w:hideMark/>
          </w:tcPr>
          <w:p w14:paraId="3C03BA21"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Esencial para cumplir con normativas y estándares, y para proteger la información sensible.</w:t>
            </w:r>
          </w:p>
        </w:tc>
      </w:tr>
      <w:tr w:rsidR="009B48FD" w:rsidRPr="00134514" w14:paraId="3B1471C1" w14:textId="77777777" w:rsidTr="009B48FD">
        <w:tc>
          <w:tcPr>
            <w:tcW w:w="2376" w:type="dxa"/>
            <w:vAlign w:val="center"/>
            <w:hideMark/>
          </w:tcPr>
          <w:p w14:paraId="38B6EEB1"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Documentación de control de accesos y permisos</w:t>
            </w:r>
          </w:p>
        </w:tc>
        <w:tc>
          <w:tcPr>
            <w:tcW w:w="3828" w:type="dxa"/>
            <w:vAlign w:val="center"/>
            <w:hideMark/>
          </w:tcPr>
          <w:p w14:paraId="5CEFC129"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Definir y gestionar quién tiene acceso a qué recursos y en qué condiciones.</w:t>
            </w:r>
          </w:p>
        </w:tc>
        <w:tc>
          <w:tcPr>
            <w:tcW w:w="3577" w:type="dxa"/>
            <w:vAlign w:val="center"/>
            <w:hideMark/>
          </w:tcPr>
          <w:p w14:paraId="74D218F5"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Crucial para prevenir accesos no autorizados y asegurar la integridad y confidencialidad de la información.</w:t>
            </w:r>
          </w:p>
        </w:tc>
      </w:tr>
      <w:tr w:rsidR="009B48FD" w:rsidRPr="00134514" w14:paraId="728A56CA" w14:textId="77777777" w:rsidTr="009B48FD">
        <w:tc>
          <w:tcPr>
            <w:tcW w:w="2376" w:type="dxa"/>
            <w:vAlign w:val="center"/>
            <w:hideMark/>
          </w:tcPr>
          <w:p w14:paraId="1A5CD19B"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Políticas de uso de contraseñas</w:t>
            </w:r>
          </w:p>
        </w:tc>
        <w:tc>
          <w:tcPr>
            <w:tcW w:w="3828" w:type="dxa"/>
            <w:vAlign w:val="center"/>
            <w:hideMark/>
          </w:tcPr>
          <w:p w14:paraId="75E1EEA3"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Establecer requisitos para la creación, almacenamiento y gestión de contraseñas.</w:t>
            </w:r>
          </w:p>
        </w:tc>
        <w:tc>
          <w:tcPr>
            <w:tcW w:w="3577" w:type="dxa"/>
            <w:vAlign w:val="center"/>
            <w:hideMark/>
          </w:tcPr>
          <w:p w14:paraId="778CE06B"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Importante para proteger las cuentas de usuario y prevenir accesos no autorizados.</w:t>
            </w:r>
          </w:p>
        </w:tc>
      </w:tr>
      <w:tr w:rsidR="009B48FD" w:rsidRPr="00134514" w14:paraId="67C03044" w14:textId="77777777" w:rsidTr="009B48FD">
        <w:tc>
          <w:tcPr>
            <w:tcW w:w="2376" w:type="dxa"/>
            <w:vAlign w:val="center"/>
            <w:hideMark/>
          </w:tcPr>
          <w:p w14:paraId="40306F34"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Manual de operación del sistema</w:t>
            </w:r>
          </w:p>
        </w:tc>
        <w:tc>
          <w:tcPr>
            <w:tcW w:w="3828" w:type="dxa"/>
            <w:vAlign w:val="center"/>
            <w:hideMark/>
          </w:tcPr>
          <w:p w14:paraId="1D27066B"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Proporcionar instrucciones detalladas para la configuración, uso y mantenimiento del sistema.</w:t>
            </w:r>
          </w:p>
        </w:tc>
        <w:tc>
          <w:tcPr>
            <w:tcW w:w="3577" w:type="dxa"/>
            <w:vAlign w:val="center"/>
            <w:hideMark/>
          </w:tcPr>
          <w:p w14:paraId="7D2DF941" w14:textId="77777777" w:rsidR="009B48FD" w:rsidRPr="00134514" w:rsidRDefault="009B48FD" w:rsidP="009B48FD">
            <w:pPr>
              <w:jc w:val="center"/>
              <w:rPr>
                <w:rFonts w:asciiTheme="majorHAnsi" w:hAnsiTheme="majorHAnsi" w:cstheme="majorHAnsi"/>
              </w:rPr>
            </w:pPr>
            <w:r w:rsidRPr="00134514">
              <w:rPr>
                <w:rFonts w:asciiTheme="majorHAnsi" w:hAnsiTheme="majorHAnsi" w:cstheme="majorHAnsi"/>
              </w:rPr>
              <w:t>Vital para asegurar que el sistema funcione correctamente y que los usuarios puedan operarlo de manera efectiva.</w:t>
            </w:r>
          </w:p>
        </w:tc>
      </w:tr>
    </w:tbl>
    <w:p w14:paraId="0FE84DE9" w14:textId="77777777" w:rsidR="00B64ADB" w:rsidRPr="00134514" w:rsidRDefault="00B64ADB" w:rsidP="00B64ADB">
      <w:pPr>
        <w:pStyle w:val="Prrafodelista"/>
        <w:spacing w:line="276" w:lineRule="auto"/>
        <w:ind w:left="1080"/>
        <w:jc w:val="both"/>
        <w:outlineLvl w:val="0"/>
        <w:rPr>
          <w:rFonts w:asciiTheme="majorHAnsi" w:hAnsiTheme="majorHAnsi" w:cstheme="majorHAnsi"/>
          <w:b/>
        </w:rPr>
      </w:pPr>
    </w:p>
    <w:p w14:paraId="53089212" w14:textId="616C398A" w:rsidR="009B48FD" w:rsidRPr="00134514" w:rsidRDefault="009B48FD" w:rsidP="00134514">
      <w:pPr>
        <w:pStyle w:val="Prrafodelista"/>
        <w:numPr>
          <w:ilvl w:val="0"/>
          <w:numId w:val="42"/>
        </w:numPr>
        <w:spacing w:line="276" w:lineRule="auto"/>
        <w:jc w:val="both"/>
        <w:outlineLvl w:val="0"/>
        <w:rPr>
          <w:rFonts w:asciiTheme="majorHAnsi" w:hAnsiTheme="majorHAnsi" w:cstheme="majorHAnsi"/>
          <w:b/>
        </w:rPr>
      </w:pPr>
      <w:bookmarkStart w:id="31" w:name="_Toc183879099"/>
      <w:r w:rsidRPr="00134514">
        <w:rPr>
          <w:rFonts w:asciiTheme="majorHAnsi" w:hAnsiTheme="majorHAnsi" w:cstheme="majorHAnsi"/>
          <w:b/>
        </w:rPr>
        <w:lastRenderedPageBreak/>
        <w:t>Software para realizar la auditoría</w:t>
      </w:r>
      <w:bookmarkEnd w:id="31"/>
      <w:r w:rsidRPr="00134514">
        <w:rPr>
          <w:rFonts w:asciiTheme="majorHAnsi" w:hAnsiTheme="majorHAnsi" w:cstheme="majorHAnsi"/>
          <w:b/>
        </w:rPr>
        <w:t xml:space="preserve"> </w:t>
      </w:r>
    </w:p>
    <w:p w14:paraId="0AD88F90" w14:textId="77777777" w:rsidR="009B48FD" w:rsidRPr="00134514" w:rsidRDefault="009B48FD" w:rsidP="009B48FD">
      <w:pPr>
        <w:pStyle w:val="Prrafodelista"/>
        <w:spacing w:line="276" w:lineRule="auto"/>
        <w:jc w:val="both"/>
        <w:rPr>
          <w:rFonts w:asciiTheme="majorHAnsi" w:hAnsiTheme="majorHAnsi" w:cstheme="majorHAnsi"/>
          <w:b/>
        </w:rPr>
      </w:pPr>
    </w:p>
    <w:p w14:paraId="310844AE" w14:textId="77777777" w:rsidR="009B48FD" w:rsidRPr="00134514" w:rsidRDefault="009B48FD" w:rsidP="009B48FD">
      <w:pPr>
        <w:pStyle w:val="Prrafodelista"/>
        <w:spacing w:line="276" w:lineRule="auto"/>
        <w:jc w:val="both"/>
        <w:rPr>
          <w:rFonts w:asciiTheme="majorHAnsi" w:hAnsiTheme="majorHAnsi" w:cstheme="majorHAnsi"/>
          <w:bCs/>
        </w:rPr>
      </w:pPr>
      <w:r w:rsidRPr="00134514">
        <w:rPr>
          <w:rFonts w:asciiTheme="majorHAnsi" w:hAnsiTheme="majorHAnsi" w:cstheme="majorHAnsi"/>
          <w:bCs/>
        </w:rPr>
        <w:t>Para realizar una auditoría de TI eficiente y precisa en Importaciones RGZ EIRL es esencial contar con herramientas especializadas que permitan automatizar la recopilación  y análisis de datos, identificar vulnerabilidades y facilitar la elaboración de informes detallados, estas herramientas optimizan cada fase de la auditoría desde las pruebas de seguridad hasta la documentación de hallazgos y la gestión del plan de acción permitiendo que el equipo auditor obtenga resultados confiables y visualice de manera clara los riesgos y mejoras necesarias. A continuación, se detallan los softwares recomendados para apoyar en cada etapa del proceso de auditoría.</w:t>
      </w:r>
    </w:p>
    <w:p w14:paraId="253F97FC" w14:textId="77777777" w:rsidR="009B48FD" w:rsidRPr="00134514" w:rsidRDefault="009B48FD" w:rsidP="009B48FD">
      <w:pPr>
        <w:pStyle w:val="Prrafodelista"/>
        <w:spacing w:line="276" w:lineRule="auto"/>
        <w:jc w:val="both"/>
        <w:rPr>
          <w:rFonts w:asciiTheme="majorHAnsi" w:hAnsiTheme="majorHAnsi" w:cstheme="majorHAnsi"/>
          <w:bCs/>
        </w:rPr>
      </w:pPr>
    </w:p>
    <w:p w14:paraId="13B6710C" w14:textId="77777777" w:rsidR="009B48FD" w:rsidRPr="00134514" w:rsidRDefault="009B48FD" w:rsidP="009B48FD">
      <w:pPr>
        <w:pStyle w:val="Prrafodelista"/>
        <w:spacing w:line="276" w:lineRule="auto"/>
        <w:jc w:val="both"/>
        <w:rPr>
          <w:rFonts w:asciiTheme="majorHAnsi" w:hAnsiTheme="majorHAnsi" w:cstheme="majorHAnsi"/>
          <w:bCs/>
        </w:rPr>
      </w:pPr>
    </w:p>
    <w:tbl>
      <w:tblPr>
        <w:tblStyle w:val="Tablanormal2"/>
        <w:tblW w:w="0" w:type="auto"/>
        <w:tblInd w:w="0" w:type="dxa"/>
        <w:tblLook w:val="04A0" w:firstRow="1" w:lastRow="0" w:firstColumn="1" w:lastColumn="0" w:noHBand="0" w:noVBand="1"/>
      </w:tblPr>
      <w:tblGrid>
        <w:gridCol w:w="2266"/>
        <w:gridCol w:w="2688"/>
        <w:gridCol w:w="3540"/>
      </w:tblGrid>
      <w:tr w:rsidR="009B48FD" w:rsidRPr="00134514" w14:paraId="1F09FA5D" w14:textId="77777777" w:rsidTr="009B48FD">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266" w:type="dxa"/>
            <w:tcBorders>
              <w:top w:val="single" w:sz="4" w:space="0" w:color="7F7F7F" w:themeColor="text1" w:themeTint="80"/>
              <w:left w:val="nil"/>
              <w:right w:val="nil"/>
            </w:tcBorders>
            <w:vAlign w:val="center"/>
            <w:hideMark/>
          </w:tcPr>
          <w:p w14:paraId="591B8C4F" w14:textId="77777777" w:rsidR="009B48FD" w:rsidRPr="00134514" w:rsidRDefault="009B48FD" w:rsidP="009B48FD">
            <w:pPr>
              <w:spacing w:line="240" w:lineRule="auto"/>
              <w:jc w:val="center"/>
              <w:rPr>
                <w:rFonts w:asciiTheme="majorHAnsi" w:hAnsiTheme="majorHAnsi" w:cstheme="majorHAnsi"/>
              </w:rPr>
            </w:pPr>
            <w:r w:rsidRPr="00134514">
              <w:rPr>
                <w:rFonts w:asciiTheme="majorHAnsi" w:hAnsiTheme="majorHAnsi" w:cstheme="majorHAnsi"/>
              </w:rPr>
              <w:t>Software</w:t>
            </w:r>
          </w:p>
        </w:tc>
        <w:tc>
          <w:tcPr>
            <w:tcW w:w="2688" w:type="dxa"/>
            <w:tcBorders>
              <w:top w:val="single" w:sz="4" w:space="0" w:color="7F7F7F" w:themeColor="text1" w:themeTint="80"/>
              <w:left w:val="nil"/>
              <w:right w:val="nil"/>
            </w:tcBorders>
            <w:vAlign w:val="center"/>
            <w:hideMark/>
          </w:tcPr>
          <w:p w14:paraId="10E2A053" w14:textId="77777777" w:rsidR="009B48FD" w:rsidRPr="00134514" w:rsidRDefault="009B48FD" w:rsidP="009B48F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Función en la Auditoría</w:t>
            </w:r>
          </w:p>
        </w:tc>
        <w:tc>
          <w:tcPr>
            <w:tcW w:w="3540" w:type="dxa"/>
            <w:tcBorders>
              <w:top w:val="single" w:sz="4" w:space="0" w:color="7F7F7F" w:themeColor="text1" w:themeTint="80"/>
              <w:left w:val="nil"/>
              <w:right w:val="nil"/>
            </w:tcBorders>
            <w:vAlign w:val="center"/>
            <w:hideMark/>
          </w:tcPr>
          <w:p w14:paraId="612D39A9" w14:textId="77777777" w:rsidR="009B48FD" w:rsidRPr="00134514" w:rsidRDefault="009B48FD" w:rsidP="009B48F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Descripción de Uso</w:t>
            </w:r>
          </w:p>
        </w:tc>
      </w:tr>
      <w:tr w:rsidR="009B48FD" w:rsidRPr="00134514" w14:paraId="4D3B0A80" w14:textId="77777777" w:rsidTr="00BF1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Borders>
              <w:left w:val="nil"/>
              <w:right w:val="nil"/>
            </w:tcBorders>
            <w:shd w:val="clear" w:color="auto" w:fill="D9E2F3" w:themeFill="accent1" w:themeFillTint="33"/>
            <w:vAlign w:val="center"/>
            <w:hideMark/>
          </w:tcPr>
          <w:p w14:paraId="5CD67FD3" w14:textId="77777777" w:rsidR="009B48FD" w:rsidRPr="00134514" w:rsidRDefault="009B48FD" w:rsidP="009B48FD">
            <w:pPr>
              <w:spacing w:line="240" w:lineRule="auto"/>
              <w:jc w:val="center"/>
              <w:rPr>
                <w:rFonts w:asciiTheme="majorHAnsi" w:hAnsiTheme="majorHAnsi" w:cstheme="majorHAnsi"/>
              </w:rPr>
            </w:pPr>
            <w:proofErr w:type="spellStart"/>
            <w:r w:rsidRPr="00134514">
              <w:rPr>
                <w:rFonts w:asciiTheme="majorHAnsi" w:hAnsiTheme="majorHAnsi" w:cstheme="majorHAnsi"/>
              </w:rPr>
              <w:t>Nmap</w:t>
            </w:r>
            <w:proofErr w:type="spellEnd"/>
          </w:p>
        </w:tc>
        <w:tc>
          <w:tcPr>
            <w:tcW w:w="2688" w:type="dxa"/>
            <w:tcBorders>
              <w:left w:val="nil"/>
              <w:right w:val="nil"/>
            </w:tcBorders>
            <w:shd w:val="clear" w:color="auto" w:fill="D9E2F3" w:themeFill="accent1" w:themeFillTint="33"/>
            <w:vAlign w:val="center"/>
            <w:hideMark/>
          </w:tcPr>
          <w:p w14:paraId="2BF2AAC7" w14:textId="77777777" w:rsidR="009B48FD" w:rsidRPr="00134514" w:rsidRDefault="009B48FD" w:rsidP="009B48F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Escaneo de Red y Detección de Servicios</w:t>
            </w:r>
          </w:p>
        </w:tc>
        <w:tc>
          <w:tcPr>
            <w:tcW w:w="3540" w:type="dxa"/>
            <w:tcBorders>
              <w:left w:val="nil"/>
              <w:right w:val="nil"/>
            </w:tcBorders>
            <w:shd w:val="clear" w:color="auto" w:fill="D9E2F3" w:themeFill="accent1" w:themeFillTint="33"/>
            <w:vAlign w:val="center"/>
            <w:hideMark/>
          </w:tcPr>
          <w:p w14:paraId="178E6811"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Herramienta de escaneo de red que puede identificar servicios y vulnerabilidades en servidores web.</w:t>
            </w:r>
          </w:p>
        </w:tc>
      </w:tr>
      <w:tr w:rsidR="009B48FD" w:rsidRPr="00134514" w14:paraId="16DEDBAE" w14:textId="77777777" w:rsidTr="009B48FD">
        <w:tc>
          <w:tcPr>
            <w:cnfStyle w:val="001000000000" w:firstRow="0" w:lastRow="0" w:firstColumn="1" w:lastColumn="0" w:oddVBand="0" w:evenVBand="0" w:oddHBand="0" w:evenHBand="0" w:firstRowFirstColumn="0" w:firstRowLastColumn="0" w:lastRowFirstColumn="0" w:lastRowLastColumn="0"/>
            <w:tcW w:w="2266" w:type="dxa"/>
            <w:tcBorders>
              <w:left w:val="nil"/>
              <w:right w:val="nil"/>
            </w:tcBorders>
            <w:vAlign w:val="center"/>
            <w:hideMark/>
          </w:tcPr>
          <w:p w14:paraId="7E9706F1" w14:textId="77777777" w:rsidR="009B48FD" w:rsidRPr="00134514" w:rsidRDefault="009B48FD" w:rsidP="009B48FD">
            <w:pPr>
              <w:spacing w:line="240" w:lineRule="auto"/>
              <w:jc w:val="center"/>
              <w:rPr>
                <w:rFonts w:asciiTheme="majorHAnsi" w:hAnsiTheme="majorHAnsi" w:cstheme="majorHAnsi"/>
              </w:rPr>
            </w:pPr>
            <w:proofErr w:type="spellStart"/>
            <w:r w:rsidRPr="00134514">
              <w:rPr>
                <w:rFonts w:asciiTheme="majorHAnsi" w:hAnsiTheme="majorHAnsi" w:cstheme="majorHAnsi"/>
              </w:rPr>
              <w:t>SQLMap</w:t>
            </w:r>
            <w:proofErr w:type="spellEnd"/>
          </w:p>
        </w:tc>
        <w:tc>
          <w:tcPr>
            <w:tcW w:w="2688" w:type="dxa"/>
            <w:tcBorders>
              <w:left w:val="nil"/>
              <w:right w:val="nil"/>
            </w:tcBorders>
            <w:vAlign w:val="center"/>
            <w:hideMark/>
          </w:tcPr>
          <w:p w14:paraId="02F24DA1" w14:textId="77777777" w:rsidR="009B48FD" w:rsidRPr="00134514" w:rsidRDefault="009B48FD" w:rsidP="009B48F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Detección de Vulnerabilidades de Inyección SQL</w:t>
            </w:r>
          </w:p>
        </w:tc>
        <w:tc>
          <w:tcPr>
            <w:tcW w:w="3540" w:type="dxa"/>
            <w:tcBorders>
              <w:left w:val="nil"/>
              <w:right w:val="nil"/>
            </w:tcBorders>
            <w:vAlign w:val="center"/>
            <w:hideMark/>
          </w:tcPr>
          <w:p w14:paraId="2498D98E"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Herramienta automatizada para detectar y explotar vulnerabilidades de inyección SQL en aplicaciones web.</w:t>
            </w:r>
          </w:p>
        </w:tc>
      </w:tr>
      <w:tr w:rsidR="009B48FD" w:rsidRPr="00134514" w14:paraId="73DC1012" w14:textId="77777777" w:rsidTr="009B4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Borders>
              <w:top w:val="nil"/>
              <w:left w:val="nil"/>
              <w:bottom w:val="nil"/>
              <w:right w:val="nil"/>
            </w:tcBorders>
            <w:vAlign w:val="center"/>
            <w:hideMark/>
          </w:tcPr>
          <w:p w14:paraId="7E9E6A70" w14:textId="77777777" w:rsidR="009B48FD" w:rsidRPr="00134514" w:rsidRDefault="009B48FD" w:rsidP="009B48FD">
            <w:pPr>
              <w:spacing w:line="240" w:lineRule="auto"/>
              <w:jc w:val="center"/>
              <w:rPr>
                <w:rFonts w:asciiTheme="majorHAnsi" w:hAnsiTheme="majorHAnsi" w:cstheme="majorHAnsi"/>
              </w:rPr>
            </w:pPr>
            <w:proofErr w:type="spellStart"/>
            <w:r w:rsidRPr="00134514">
              <w:rPr>
                <w:rFonts w:asciiTheme="majorHAnsi" w:hAnsiTheme="majorHAnsi" w:cstheme="majorHAnsi"/>
              </w:rPr>
              <w:t>Metasploit</w:t>
            </w:r>
            <w:proofErr w:type="spellEnd"/>
          </w:p>
        </w:tc>
        <w:tc>
          <w:tcPr>
            <w:tcW w:w="2688" w:type="dxa"/>
            <w:tcBorders>
              <w:top w:val="nil"/>
              <w:left w:val="nil"/>
              <w:bottom w:val="nil"/>
              <w:right w:val="nil"/>
            </w:tcBorders>
            <w:vAlign w:val="center"/>
            <w:hideMark/>
          </w:tcPr>
          <w:p w14:paraId="1E664ECA" w14:textId="77777777" w:rsidR="009B48FD" w:rsidRPr="00134514" w:rsidRDefault="009B48FD" w:rsidP="009B48F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Simulación de Ataques de Seguridad</w:t>
            </w:r>
          </w:p>
        </w:tc>
        <w:tc>
          <w:tcPr>
            <w:tcW w:w="3540" w:type="dxa"/>
            <w:tcBorders>
              <w:top w:val="nil"/>
              <w:left w:val="nil"/>
              <w:bottom w:val="nil"/>
              <w:right w:val="nil"/>
            </w:tcBorders>
            <w:vAlign w:val="center"/>
            <w:hideMark/>
          </w:tcPr>
          <w:p w14:paraId="55E957D9"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simular ciberataques y evaluar la robustez de la seguridad en el sistema de información.</w:t>
            </w:r>
          </w:p>
        </w:tc>
      </w:tr>
      <w:tr w:rsidR="00BF1230" w:rsidRPr="00134514" w14:paraId="10014D58" w14:textId="77777777" w:rsidTr="00BF1230">
        <w:tc>
          <w:tcPr>
            <w:cnfStyle w:val="001000000000" w:firstRow="0" w:lastRow="0" w:firstColumn="1" w:lastColumn="0" w:oddVBand="0" w:evenVBand="0" w:oddHBand="0" w:evenHBand="0" w:firstRowFirstColumn="0" w:firstRowLastColumn="0" w:lastRowFirstColumn="0" w:lastRowLastColumn="0"/>
            <w:tcW w:w="2266" w:type="dxa"/>
            <w:tcBorders>
              <w:left w:val="nil"/>
              <w:right w:val="nil"/>
            </w:tcBorders>
            <w:shd w:val="clear" w:color="auto" w:fill="F4B083" w:themeFill="accent2" w:themeFillTint="99"/>
            <w:vAlign w:val="center"/>
            <w:hideMark/>
          </w:tcPr>
          <w:p w14:paraId="5C61867D" w14:textId="088BC501" w:rsidR="00BF1230" w:rsidRPr="00134514" w:rsidRDefault="00BF1230" w:rsidP="00BF1230">
            <w:pPr>
              <w:spacing w:line="240" w:lineRule="auto"/>
              <w:jc w:val="center"/>
              <w:rPr>
                <w:rFonts w:asciiTheme="majorHAnsi" w:hAnsiTheme="majorHAnsi" w:cstheme="majorHAnsi"/>
              </w:rPr>
            </w:pPr>
            <w:proofErr w:type="spellStart"/>
            <w:r w:rsidRPr="00134514">
              <w:rPr>
                <w:rFonts w:asciiTheme="majorHAnsi" w:hAnsiTheme="majorHAnsi" w:cstheme="majorHAnsi"/>
                <w:color w:val="000000" w:themeColor="text1"/>
              </w:rPr>
              <w:t>oswap</w:t>
            </w:r>
            <w:proofErr w:type="spellEnd"/>
            <w:r w:rsidRPr="00134514">
              <w:rPr>
                <w:rFonts w:asciiTheme="majorHAnsi" w:hAnsiTheme="majorHAnsi" w:cstheme="majorHAnsi"/>
                <w:color w:val="000000" w:themeColor="text1"/>
              </w:rPr>
              <w:t xml:space="preserve"> </w:t>
            </w:r>
            <w:proofErr w:type="spellStart"/>
            <w:r w:rsidRPr="00134514">
              <w:rPr>
                <w:rFonts w:asciiTheme="majorHAnsi" w:hAnsiTheme="majorHAnsi" w:cstheme="majorHAnsi"/>
                <w:color w:val="000000" w:themeColor="text1"/>
              </w:rPr>
              <w:t>zap</w:t>
            </w:r>
            <w:proofErr w:type="spellEnd"/>
          </w:p>
        </w:tc>
        <w:tc>
          <w:tcPr>
            <w:tcW w:w="2688" w:type="dxa"/>
            <w:tcBorders>
              <w:left w:val="nil"/>
              <w:right w:val="nil"/>
            </w:tcBorders>
            <w:shd w:val="clear" w:color="auto" w:fill="F4B083" w:themeFill="accent2" w:themeFillTint="99"/>
            <w:vAlign w:val="center"/>
            <w:hideMark/>
          </w:tcPr>
          <w:p w14:paraId="24713E4E" w14:textId="77777777" w:rsidR="00BF1230" w:rsidRPr="00134514" w:rsidRDefault="00BF1230" w:rsidP="00BF1230">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Escaneo de Vulnerabilidades en Servidores Web</w:t>
            </w:r>
          </w:p>
        </w:tc>
        <w:tc>
          <w:tcPr>
            <w:tcW w:w="3540" w:type="dxa"/>
            <w:tcBorders>
              <w:left w:val="nil"/>
              <w:right w:val="nil"/>
            </w:tcBorders>
            <w:shd w:val="clear" w:color="auto" w:fill="F4B083" w:themeFill="accent2" w:themeFillTint="99"/>
            <w:vAlign w:val="center"/>
            <w:hideMark/>
          </w:tcPr>
          <w:p w14:paraId="27700876" w14:textId="77777777" w:rsidR="00BF1230" w:rsidRPr="00134514" w:rsidRDefault="00BF1230" w:rsidP="00BF123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escaneo de vulnerabilidades para servidores web, que identifica problemas de configuración y seguridad.</w:t>
            </w:r>
          </w:p>
        </w:tc>
      </w:tr>
      <w:tr w:rsidR="009B48FD" w:rsidRPr="00134514" w14:paraId="766D0F4C" w14:textId="77777777" w:rsidTr="009B4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Borders>
              <w:top w:val="nil"/>
              <w:left w:val="nil"/>
              <w:bottom w:val="nil"/>
              <w:right w:val="nil"/>
            </w:tcBorders>
            <w:vAlign w:val="center"/>
            <w:hideMark/>
          </w:tcPr>
          <w:p w14:paraId="1D00DE78" w14:textId="77777777" w:rsidR="009B48FD" w:rsidRPr="00134514" w:rsidRDefault="009B48FD" w:rsidP="009B48FD">
            <w:pPr>
              <w:spacing w:line="240" w:lineRule="auto"/>
              <w:jc w:val="center"/>
              <w:rPr>
                <w:rFonts w:asciiTheme="majorHAnsi" w:hAnsiTheme="majorHAnsi" w:cstheme="majorHAnsi"/>
              </w:rPr>
            </w:pPr>
            <w:proofErr w:type="spellStart"/>
            <w:r w:rsidRPr="00134514">
              <w:rPr>
                <w:rFonts w:asciiTheme="majorHAnsi" w:hAnsiTheme="majorHAnsi" w:cstheme="majorHAnsi"/>
              </w:rPr>
              <w:t>DirBuster</w:t>
            </w:r>
            <w:proofErr w:type="spellEnd"/>
          </w:p>
        </w:tc>
        <w:tc>
          <w:tcPr>
            <w:tcW w:w="2688" w:type="dxa"/>
            <w:tcBorders>
              <w:top w:val="nil"/>
              <w:left w:val="nil"/>
              <w:bottom w:val="nil"/>
              <w:right w:val="nil"/>
            </w:tcBorders>
            <w:vAlign w:val="center"/>
            <w:hideMark/>
          </w:tcPr>
          <w:p w14:paraId="45636F98" w14:textId="77777777" w:rsidR="009B48FD" w:rsidRPr="00134514" w:rsidRDefault="009B48FD" w:rsidP="009B48F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Fuerza Bruta en Directorios y Archivos</w:t>
            </w:r>
          </w:p>
        </w:tc>
        <w:tc>
          <w:tcPr>
            <w:tcW w:w="3540" w:type="dxa"/>
            <w:tcBorders>
              <w:top w:val="nil"/>
              <w:left w:val="nil"/>
              <w:bottom w:val="nil"/>
              <w:right w:val="nil"/>
            </w:tcBorders>
            <w:vAlign w:val="center"/>
            <w:hideMark/>
          </w:tcPr>
          <w:p w14:paraId="12BCF76F" w14:textId="77777777" w:rsidR="009B48FD" w:rsidRPr="00134514" w:rsidRDefault="009B48FD"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Herramienta para realizar ataques de fuerza bruta en directorios y archivos ocultos en servidores web.</w:t>
            </w:r>
          </w:p>
        </w:tc>
      </w:tr>
      <w:tr w:rsidR="009B48FD" w:rsidRPr="00134514" w14:paraId="413D8176" w14:textId="77777777" w:rsidTr="009B48FD">
        <w:tc>
          <w:tcPr>
            <w:cnfStyle w:val="001000000000" w:firstRow="0" w:lastRow="0" w:firstColumn="1" w:lastColumn="0" w:oddVBand="0" w:evenVBand="0" w:oddHBand="0" w:evenHBand="0" w:firstRowFirstColumn="0" w:firstRowLastColumn="0" w:lastRowFirstColumn="0" w:lastRowLastColumn="0"/>
            <w:tcW w:w="2266" w:type="dxa"/>
            <w:tcBorders>
              <w:left w:val="nil"/>
              <w:right w:val="nil"/>
            </w:tcBorders>
            <w:vAlign w:val="center"/>
            <w:hideMark/>
          </w:tcPr>
          <w:p w14:paraId="50F0DCBB" w14:textId="77777777" w:rsidR="009B48FD" w:rsidRPr="00134514" w:rsidRDefault="009B48FD" w:rsidP="009B48FD">
            <w:pPr>
              <w:spacing w:line="240" w:lineRule="auto"/>
              <w:jc w:val="center"/>
              <w:rPr>
                <w:rFonts w:asciiTheme="majorHAnsi" w:hAnsiTheme="majorHAnsi" w:cstheme="majorHAnsi"/>
              </w:rPr>
            </w:pPr>
            <w:r w:rsidRPr="00134514">
              <w:rPr>
                <w:rFonts w:asciiTheme="majorHAnsi" w:hAnsiTheme="majorHAnsi" w:cstheme="majorHAnsi"/>
              </w:rPr>
              <w:t>Hydra</w:t>
            </w:r>
          </w:p>
        </w:tc>
        <w:tc>
          <w:tcPr>
            <w:tcW w:w="2688" w:type="dxa"/>
            <w:tcBorders>
              <w:left w:val="nil"/>
              <w:right w:val="nil"/>
            </w:tcBorders>
            <w:vAlign w:val="center"/>
            <w:hideMark/>
          </w:tcPr>
          <w:p w14:paraId="4350D12B" w14:textId="77777777" w:rsidR="009B48FD" w:rsidRPr="00134514" w:rsidRDefault="009B48FD" w:rsidP="009B48F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Ataques de Fuerza Bruta en Autenticación</w:t>
            </w:r>
          </w:p>
        </w:tc>
        <w:tc>
          <w:tcPr>
            <w:tcW w:w="3540" w:type="dxa"/>
            <w:tcBorders>
              <w:left w:val="nil"/>
              <w:right w:val="nil"/>
            </w:tcBorders>
            <w:vAlign w:val="center"/>
            <w:hideMark/>
          </w:tcPr>
          <w:p w14:paraId="0E75334B" w14:textId="77777777" w:rsidR="009B48FD" w:rsidRPr="00134514" w:rsidRDefault="009B48FD" w:rsidP="009B48FD">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134514">
              <w:rPr>
                <w:rFonts w:asciiTheme="majorHAnsi" w:hAnsiTheme="majorHAnsi" w:cstheme="majorHAnsi"/>
              </w:rPr>
              <w:t>Herramienta para realizar ataques de fuerza bruta en protocolos de autenticación, como HTTP, FTP, SSH, etc.</w:t>
            </w:r>
          </w:p>
        </w:tc>
      </w:tr>
      <w:tr w:rsidR="00BF1230" w:rsidRPr="00134514" w14:paraId="038C9999" w14:textId="77777777" w:rsidTr="00BF1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Borders>
              <w:left w:val="nil"/>
              <w:right w:val="nil"/>
            </w:tcBorders>
            <w:shd w:val="clear" w:color="auto" w:fill="A8D08D" w:themeFill="accent6" w:themeFillTint="99"/>
            <w:vAlign w:val="center"/>
          </w:tcPr>
          <w:p w14:paraId="64040FFF" w14:textId="7BE2FFCB" w:rsidR="00BF1230" w:rsidRPr="00134514" w:rsidRDefault="00BF1230" w:rsidP="009B48FD">
            <w:pPr>
              <w:spacing w:line="240" w:lineRule="auto"/>
              <w:jc w:val="center"/>
              <w:rPr>
                <w:rFonts w:asciiTheme="majorHAnsi" w:hAnsiTheme="majorHAnsi" w:cstheme="majorHAnsi"/>
              </w:rPr>
            </w:pPr>
            <w:proofErr w:type="spellStart"/>
            <w:r>
              <w:rPr>
                <w:rFonts w:asciiTheme="majorHAnsi" w:hAnsiTheme="majorHAnsi" w:cstheme="majorHAnsi"/>
              </w:rPr>
              <w:t>Speed</w:t>
            </w:r>
            <w:proofErr w:type="spellEnd"/>
            <w:r>
              <w:rPr>
                <w:rFonts w:asciiTheme="majorHAnsi" w:hAnsiTheme="majorHAnsi" w:cstheme="majorHAnsi"/>
              </w:rPr>
              <w:t xml:space="preserve"> test</w:t>
            </w:r>
          </w:p>
        </w:tc>
        <w:tc>
          <w:tcPr>
            <w:tcW w:w="2688" w:type="dxa"/>
            <w:tcBorders>
              <w:left w:val="nil"/>
              <w:right w:val="nil"/>
            </w:tcBorders>
            <w:shd w:val="clear" w:color="auto" w:fill="A8D08D" w:themeFill="accent6" w:themeFillTint="99"/>
            <w:vAlign w:val="center"/>
          </w:tcPr>
          <w:p w14:paraId="0AE69816" w14:textId="196FA7A7" w:rsidR="00BF1230" w:rsidRPr="00134514" w:rsidRDefault="00BF1230" w:rsidP="00BF123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Medir velocidad de internet de subida y baja </w:t>
            </w:r>
          </w:p>
        </w:tc>
        <w:tc>
          <w:tcPr>
            <w:tcW w:w="3540" w:type="dxa"/>
            <w:tcBorders>
              <w:left w:val="nil"/>
              <w:right w:val="nil"/>
            </w:tcBorders>
            <w:shd w:val="clear" w:color="auto" w:fill="A8D08D" w:themeFill="accent6" w:themeFillTint="99"/>
            <w:vAlign w:val="center"/>
          </w:tcPr>
          <w:p w14:paraId="4B652D6D" w14:textId="1C30B3FF" w:rsidR="00BF1230" w:rsidRPr="00134514" w:rsidRDefault="00BF1230" w:rsidP="009B48FD">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Herramienta web que sirve para medir la velocidad de internet en una red</w:t>
            </w:r>
          </w:p>
        </w:tc>
      </w:tr>
    </w:tbl>
    <w:p w14:paraId="72220B00" w14:textId="77777777" w:rsidR="009B48FD" w:rsidRPr="00134514" w:rsidRDefault="009B48FD" w:rsidP="009B48FD">
      <w:pPr>
        <w:pStyle w:val="Prrafodelista"/>
        <w:spacing w:line="276" w:lineRule="auto"/>
        <w:jc w:val="both"/>
        <w:rPr>
          <w:rFonts w:asciiTheme="majorHAnsi" w:hAnsiTheme="majorHAnsi" w:cstheme="majorHAnsi"/>
          <w:b/>
        </w:rPr>
      </w:pPr>
    </w:p>
    <w:p w14:paraId="1F0CED99" w14:textId="77777777" w:rsidR="009B48FD" w:rsidRPr="00134514" w:rsidRDefault="009B48FD" w:rsidP="009B48FD">
      <w:pPr>
        <w:pStyle w:val="Prrafodelista"/>
        <w:spacing w:line="276" w:lineRule="auto"/>
        <w:jc w:val="both"/>
        <w:rPr>
          <w:rFonts w:asciiTheme="majorHAnsi" w:hAnsiTheme="majorHAnsi" w:cstheme="majorHAnsi"/>
          <w:b/>
        </w:rPr>
      </w:pPr>
    </w:p>
    <w:p w14:paraId="4E03BDF4" w14:textId="40F7E595" w:rsidR="009B48FD" w:rsidRDefault="009B48FD" w:rsidP="009B48FD">
      <w:pPr>
        <w:pStyle w:val="Prrafodelista"/>
        <w:spacing w:line="276" w:lineRule="auto"/>
        <w:jc w:val="both"/>
        <w:rPr>
          <w:rFonts w:asciiTheme="majorHAnsi" w:hAnsiTheme="majorHAnsi" w:cstheme="majorHAnsi"/>
          <w:b/>
        </w:rPr>
      </w:pPr>
    </w:p>
    <w:p w14:paraId="012F650B" w14:textId="1243F74B" w:rsidR="00BF1230" w:rsidRDefault="00BF1230" w:rsidP="009B48FD">
      <w:pPr>
        <w:pStyle w:val="Prrafodelista"/>
        <w:spacing w:line="276" w:lineRule="auto"/>
        <w:jc w:val="both"/>
        <w:rPr>
          <w:rFonts w:asciiTheme="majorHAnsi" w:hAnsiTheme="majorHAnsi" w:cstheme="majorHAnsi"/>
          <w:b/>
        </w:rPr>
      </w:pPr>
    </w:p>
    <w:p w14:paraId="5472B6BD" w14:textId="4FD9425E" w:rsidR="00BF1230" w:rsidRDefault="00BF1230" w:rsidP="009B48FD">
      <w:pPr>
        <w:pStyle w:val="Prrafodelista"/>
        <w:spacing w:line="276" w:lineRule="auto"/>
        <w:jc w:val="both"/>
        <w:rPr>
          <w:rFonts w:asciiTheme="majorHAnsi" w:hAnsiTheme="majorHAnsi" w:cstheme="majorHAnsi"/>
          <w:b/>
        </w:rPr>
      </w:pPr>
    </w:p>
    <w:p w14:paraId="5CD4003D" w14:textId="4C1A1A2C" w:rsidR="00BF1230" w:rsidRDefault="00BF1230" w:rsidP="009B48FD">
      <w:pPr>
        <w:pStyle w:val="Prrafodelista"/>
        <w:spacing w:line="276" w:lineRule="auto"/>
        <w:jc w:val="both"/>
        <w:rPr>
          <w:rFonts w:asciiTheme="majorHAnsi" w:hAnsiTheme="majorHAnsi" w:cstheme="majorHAnsi"/>
          <w:b/>
        </w:rPr>
      </w:pPr>
    </w:p>
    <w:p w14:paraId="206AE70C" w14:textId="77777777" w:rsidR="00BF1230" w:rsidRPr="00134514" w:rsidRDefault="00BF1230" w:rsidP="009B48FD">
      <w:pPr>
        <w:pStyle w:val="Prrafodelista"/>
        <w:spacing w:line="276" w:lineRule="auto"/>
        <w:jc w:val="both"/>
        <w:rPr>
          <w:rFonts w:asciiTheme="majorHAnsi" w:hAnsiTheme="majorHAnsi" w:cstheme="majorHAnsi"/>
          <w:b/>
        </w:rPr>
      </w:pPr>
    </w:p>
    <w:p w14:paraId="009B1C66" w14:textId="77777777" w:rsidR="009B48FD" w:rsidRPr="00134514" w:rsidRDefault="009B48FD" w:rsidP="009B48FD">
      <w:pPr>
        <w:pStyle w:val="Prrafodelista"/>
        <w:spacing w:line="276" w:lineRule="auto"/>
        <w:jc w:val="both"/>
        <w:rPr>
          <w:rFonts w:asciiTheme="majorHAnsi" w:hAnsiTheme="majorHAnsi" w:cstheme="majorHAnsi"/>
          <w:b/>
        </w:rPr>
      </w:pPr>
    </w:p>
    <w:p w14:paraId="599D37F7" w14:textId="77777777" w:rsidR="009B48FD" w:rsidRPr="00134514" w:rsidRDefault="009B48FD" w:rsidP="009B48FD">
      <w:pPr>
        <w:pStyle w:val="Prrafodelista"/>
        <w:spacing w:line="276" w:lineRule="auto"/>
        <w:jc w:val="both"/>
        <w:rPr>
          <w:rFonts w:asciiTheme="majorHAnsi" w:hAnsiTheme="majorHAnsi" w:cstheme="majorHAnsi"/>
          <w:b/>
        </w:rPr>
      </w:pPr>
    </w:p>
    <w:p w14:paraId="56C7F5F0" w14:textId="77777777" w:rsidR="009B48FD" w:rsidRPr="00134514" w:rsidRDefault="009B48FD" w:rsidP="009B48FD">
      <w:pPr>
        <w:pStyle w:val="Prrafodelista"/>
        <w:spacing w:line="276" w:lineRule="auto"/>
        <w:jc w:val="both"/>
        <w:rPr>
          <w:rFonts w:asciiTheme="majorHAnsi" w:hAnsiTheme="majorHAnsi" w:cstheme="majorHAnsi"/>
          <w:b/>
          <w:bCs/>
        </w:rPr>
      </w:pPr>
    </w:p>
    <w:p w14:paraId="5032DE3D" w14:textId="1AD9948F" w:rsidR="009B48FD" w:rsidRPr="00134514" w:rsidRDefault="00936042" w:rsidP="00936042">
      <w:pPr>
        <w:pStyle w:val="Prrafodelista"/>
        <w:numPr>
          <w:ilvl w:val="0"/>
          <w:numId w:val="42"/>
        </w:numPr>
        <w:spacing w:line="276" w:lineRule="auto"/>
        <w:jc w:val="both"/>
        <w:outlineLvl w:val="0"/>
        <w:rPr>
          <w:rFonts w:asciiTheme="majorHAnsi" w:hAnsiTheme="majorHAnsi" w:cstheme="majorHAnsi"/>
          <w:b/>
          <w:bCs/>
        </w:rPr>
      </w:pPr>
      <w:bookmarkStart w:id="32" w:name="_Toc183879100"/>
      <w:r>
        <w:rPr>
          <w:rFonts w:asciiTheme="majorHAnsi" w:hAnsiTheme="majorHAnsi" w:cstheme="majorHAnsi"/>
          <w:b/>
        </w:rPr>
        <w:lastRenderedPageBreak/>
        <w:t>Avance de c</w:t>
      </w:r>
      <w:r w:rsidR="009B48FD" w:rsidRPr="00936042">
        <w:rPr>
          <w:rFonts w:asciiTheme="majorHAnsi" w:hAnsiTheme="majorHAnsi" w:cstheme="majorHAnsi"/>
          <w:b/>
        </w:rPr>
        <w:t>ronograma</w:t>
      </w:r>
      <w:r>
        <w:rPr>
          <w:rFonts w:asciiTheme="majorHAnsi" w:hAnsiTheme="majorHAnsi" w:cstheme="majorHAnsi"/>
          <w:b/>
        </w:rPr>
        <w:t xml:space="preserve"> ejecutado en la auditoria.</w:t>
      </w:r>
      <w:bookmarkEnd w:id="32"/>
      <w:r w:rsidR="009B48FD" w:rsidRPr="00134514">
        <w:rPr>
          <w:rFonts w:asciiTheme="majorHAnsi" w:hAnsiTheme="majorHAnsi" w:cstheme="majorHAnsi"/>
          <w:b/>
          <w:bCs/>
        </w:rPr>
        <w:t xml:space="preserve"> </w:t>
      </w:r>
    </w:p>
    <w:tbl>
      <w:tblPr>
        <w:tblStyle w:val="Tablaconcuadrcula"/>
        <w:tblW w:w="0" w:type="auto"/>
        <w:jc w:val="center"/>
        <w:tblInd w:w="0" w:type="dxa"/>
        <w:tblLook w:val="04A0" w:firstRow="1" w:lastRow="0" w:firstColumn="1" w:lastColumn="0" w:noHBand="0" w:noVBand="1"/>
      </w:tblPr>
      <w:tblGrid>
        <w:gridCol w:w="2109"/>
        <w:gridCol w:w="2133"/>
        <w:gridCol w:w="2125"/>
        <w:gridCol w:w="2127"/>
      </w:tblGrid>
      <w:tr w:rsidR="009B48FD" w:rsidRPr="00134514" w14:paraId="0F84233D" w14:textId="77777777" w:rsidTr="009B48FD">
        <w:trPr>
          <w:jc w:val="center"/>
        </w:trPr>
        <w:tc>
          <w:tcPr>
            <w:tcW w:w="2161" w:type="dxa"/>
            <w:shd w:val="clear" w:color="auto" w:fill="70AD47" w:themeFill="accent6"/>
            <w:vAlign w:val="center"/>
          </w:tcPr>
          <w:p w14:paraId="4A84B322"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Fase</w:t>
            </w:r>
          </w:p>
        </w:tc>
        <w:tc>
          <w:tcPr>
            <w:tcW w:w="2161" w:type="dxa"/>
            <w:shd w:val="clear" w:color="auto" w:fill="70AD47" w:themeFill="accent6"/>
            <w:vAlign w:val="center"/>
          </w:tcPr>
          <w:p w14:paraId="5FD90B8C"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Actividad</w:t>
            </w:r>
          </w:p>
        </w:tc>
        <w:tc>
          <w:tcPr>
            <w:tcW w:w="2161" w:type="dxa"/>
            <w:shd w:val="clear" w:color="auto" w:fill="70AD47" w:themeFill="accent6"/>
            <w:vAlign w:val="center"/>
          </w:tcPr>
          <w:p w14:paraId="249CDECA"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Fecha de Inicio</w:t>
            </w:r>
          </w:p>
        </w:tc>
        <w:tc>
          <w:tcPr>
            <w:tcW w:w="2161" w:type="dxa"/>
            <w:shd w:val="clear" w:color="auto" w:fill="70AD47" w:themeFill="accent6"/>
            <w:vAlign w:val="center"/>
          </w:tcPr>
          <w:p w14:paraId="311BB88F" w14:textId="77777777"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Fecha de Finalización</w:t>
            </w:r>
          </w:p>
        </w:tc>
      </w:tr>
      <w:tr w:rsidR="009B48FD" w:rsidRPr="00134514" w14:paraId="29B1C0B6" w14:textId="77777777" w:rsidTr="00936042">
        <w:trPr>
          <w:jc w:val="center"/>
        </w:trPr>
        <w:tc>
          <w:tcPr>
            <w:tcW w:w="2161" w:type="dxa"/>
            <w:vMerge w:val="restart"/>
            <w:shd w:val="clear" w:color="auto" w:fill="FFC000" w:themeFill="accent4"/>
            <w:vAlign w:val="center"/>
          </w:tcPr>
          <w:p w14:paraId="5B48941B" w14:textId="5C685F14" w:rsidR="009B48FD" w:rsidRPr="00134514" w:rsidRDefault="009B48FD" w:rsidP="009B48FD">
            <w:pPr>
              <w:jc w:val="center"/>
              <w:rPr>
                <w:rFonts w:asciiTheme="majorHAnsi" w:hAnsiTheme="majorHAnsi" w:cstheme="majorHAnsi"/>
                <w:b/>
              </w:rPr>
            </w:pPr>
            <w:r w:rsidRPr="00134514">
              <w:rPr>
                <w:rFonts w:asciiTheme="majorHAnsi" w:hAnsiTheme="majorHAnsi" w:cstheme="majorHAnsi"/>
                <w:b/>
              </w:rPr>
              <w:t xml:space="preserve">Etapa 1: </w:t>
            </w:r>
          </w:p>
        </w:tc>
        <w:tc>
          <w:tcPr>
            <w:tcW w:w="2161" w:type="dxa"/>
            <w:shd w:val="clear" w:color="auto" w:fill="FFC000" w:themeFill="accent4"/>
            <w:vAlign w:val="center"/>
          </w:tcPr>
          <w:p w14:paraId="0A66AB73"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Definir alcance y objetivos de la auditoria</w:t>
            </w:r>
          </w:p>
        </w:tc>
        <w:tc>
          <w:tcPr>
            <w:tcW w:w="2161" w:type="dxa"/>
            <w:shd w:val="clear" w:color="auto" w:fill="FFC000" w:themeFill="accent4"/>
            <w:vAlign w:val="center"/>
          </w:tcPr>
          <w:p w14:paraId="1FCC13E0"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5 de noviembre</w:t>
            </w:r>
          </w:p>
        </w:tc>
        <w:tc>
          <w:tcPr>
            <w:tcW w:w="2161" w:type="dxa"/>
            <w:shd w:val="clear" w:color="auto" w:fill="FFC000" w:themeFill="accent4"/>
            <w:vAlign w:val="center"/>
          </w:tcPr>
          <w:p w14:paraId="73233B95"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7 de noviembre</w:t>
            </w:r>
          </w:p>
        </w:tc>
      </w:tr>
      <w:tr w:rsidR="009B48FD" w:rsidRPr="00134514" w14:paraId="752B10F8" w14:textId="77777777" w:rsidTr="00936042">
        <w:trPr>
          <w:jc w:val="center"/>
        </w:trPr>
        <w:tc>
          <w:tcPr>
            <w:tcW w:w="2161" w:type="dxa"/>
            <w:vMerge/>
            <w:shd w:val="clear" w:color="auto" w:fill="FFC000" w:themeFill="accent4"/>
            <w:vAlign w:val="center"/>
          </w:tcPr>
          <w:p w14:paraId="233ACA14" w14:textId="77777777" w:rsidR="009B48FD" w:rsidRPr="00134514" w:rsidRDefault="009B48FD" w:rsidP="009B48FD">
            <w:pPr>
              <w:rPr>
                <w:rFonts w:asciiTheme="majorHAnsi" w:hAnsiTheme="majorHAnsi" w:cstheme="majorHAnsi"/>
                <w:b/>
              </w:rPr>
            </w:pPr>
          </w:p>
        </w:tc>
        <w:tc>
          <w:tcPr>
            <w:tcW w:w="2161" w:type="dxa"/>
            <w:shd w:val="clear" w:color="auto" w:fill="FFC000" w:themeFill="accent4"/>
            <w:vAlign w:val="center"/>
          </w:tcPr>
          <w:p w14:paraId="21673171"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Elaboración de herramientas de recolección de información </w:t>
            </w:r>
          </w:p>
        </w:tc>
        <w:tc>
          <w:tcPr>
            <w:tcW w:w="2161" w:type="dxa"/>
            <w:shd w:val="clear" w:color="auto" w:fill="FFC000" w:themeFill="accent4"/>
            <w:vAlign w:val="center"/>
          </w:tcPr>
          <w:p w14:paraId="0EE07D2B"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8 de noviembre</w:t>
            </w:r>
          </w:p>
        </w:tc>
        <w:tc>
          <w:tcPr>
            <w:tcW w:w="2161" w:type="dxa"/>
            <w:shd w:val="clear" w:color="auto" w:fill="FFC000" w:themeFill="accent4"/>
            <w:vAlign w:val="center"/>
          </w:tcPr>
          <w:p w14:paraId="552E882D"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11 de noviembre</w:t>
            </w:r>
          </w:p>
        </w:tc>
      </w:tr>
      <w:tr w:rsidR="009B48FD" w:rsidRPr="00134514" w14:paraId="1B018CE5" w14:textId="77777777" w:rsidTr="00936042">
        <w:trPr>
          <w:jc w:val="center"/>
        </w:trPr>
        <w:tc>
          <w:tcPr>
            <w:tcW w:w="2161" w:type="dxa"/>
            <w:vMerge/>
            <w:vAlign w:val="center"/>
          </w:tcPr>
          <w:p w14:paraId="1036E625" w14:textId="77777777" w:rsidR="009B48FD" w:rsidRPr="00134514" w:rsidRDefault="009B48FD" w:rsidP="009B48FD">
            <w:pPr>
              <w:rPr>
                <w:rFonts w:asciiTheme="majorHAnsi" w:hAnsiTheme="majorHAnsi" w:cstheme="majorHAnsi"/>
                <w:b/>
              </w:rPr>
            </w:pPr>
          </w:p>
        </w:tc>
        <w:tc>
          <w:tcPr>
            <w:tcW w:w="2161" w:type="dxa"/>
            <w:shd w:val="clear" w:color="auto" w:fill="FFC000" w:themeFill="accent4"/>
            <w:vAlign w:val="center"/>
          </w:tcPr>
          <w:p w14:paraId="2527CA39"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Evaluación de riesgos asociados al sistema web </w:t>
            </w:r>
          </w:p>
        </w:tc>
        <w:tc>
          <w:tcPr>
            <w:tcW w:w="2161" w:type="dxa"/>
            <w:shd w:val="clear" w:color="auto" w:fill="FFC000" w:themeFill="accent4"/>
            <w:vAlign w:val="center"/>
          </w:tcPr>
          <w:p w14:paraId="0285A9B4"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12 de noviembre</w:t>
            </w:r>
          </w:p>
        </w:tc>
        <w:tc>
          <w:tcPr>
            <w:tcW w:w="2161" w:type="dxa"/>
            <w:shd w:val="clear" w:color="auto" w:fill="FFC000" w:themeFill="accent4"/>
            <w:vAlign w:val="center"/>
          </w:tcPr>
          <w:p w14:paraId="5CCC0C52"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13 de noviembre</w:t>
            </w:r>
          </w:p>
        </w:tc>
      </w:tr>
      <w:tr w:rsidR="009B48FD" w:rsidRPr="00134514" w14:paraId="197DE1C8" w14:textId="77777777" w:rsidTr="00936042">
        <w:trPr>
          <w:jc w:val="center"/>
        </w:trPr>
        <w:tc>
          <w:tcPr>
            <w:tcW w:w="2161" w:type="dxa"/>
            <w:vMerge/>
            <w:vAlign w:val="center"/>
          </w:tcPr>
          <w:p w14:paraId="2586F546" w14:textId="77777777" w:rsidR="009B48FD" w:rsidRPr="00134514" w:rsidRDefault="009B48FD" w:rsidP="009B48FD">
            <w:pPr>
              <w:rPr>
                <w:rFonts w:asciiTheme="majorHAnsi" w:hAnsiTheme="majorHAnsi" w:cstheme="majorHAnsi"/>
                <w:b/>
              </w:rPr>
            </w:pPr>
          </w:p>
        </w:tc>
        <w:tc>
          <w:tcPr>
            <w:tcW w:w="2161" w:type="dxa"/>
            <w:shd w:val="clear" w:color="auto" w:fill="FFC000" w:themeFill="accent4"/>
            <w:vAlign w:val="center"/>
          </w:tcPr>
          <w:p w14:paraId="457C4E3A"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Elaboración del plan de auditoría para el sistema web </w:t>
            </w:r>
          </w:p>
        </w:tc>
        <w:tc>
          <w:tcPr>
            <w:tcW w:w="2161" w:type="dxa"/>
            <w:shd w:val="clear" w:color="auto" w:fill="FFC000" w:themeFill="accent4"/>
            <w:vAlign w:val="center"/>
          </w:tcPr>
          <w:p w14:paraId="4CD1F211"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14 de noviembre</w:t>
            </w:r>
          </w:p>
        </w:tc>
        <w:tc>
          <w:tcPr>
            <w:tcW w:w="2161" w:type="dxa"/>
            <w:shd w:val="clear" w:color="auto" w:fill="FFC000" w:themeFill="accent4"/>
            <w:vAlign w:val="center"/>
          </w:tcPr>
          <w:p w14:paraId="2D405EB4"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15 de noviembre</w:t>
            </w:r>
          </w:p>
        </w:tc>
      </w:tr>
      <w:tr w:rsidR="009B48FD" w:rsidRPr="00134514" w14:paraId="561536E9" w14:textId="77777777" w:rsidTr="00936042">
        <w:trPr>
          <w:jc w:val="center"/>
        </w:trPr>
        <w:tc>
          <w:tcPr>
            <w:tcW w:w="2161" w:type="dxa"/>
            <w:vMerge w:val="restart"/>
            <w:vAlign w:val="center"/>
          </w:tcPr>
          <w:p w14:paraId="0D4B6696" w14:textId="61ECBDAB" w:rsidR="009B48FD" w:rsidRPr="00134514" w:rsidRDefault="009B48FD" w:rsidP="009B48FD">
            <w:pPr>
              <w:rPr>
                <w:rFonts w:asciiTheme="majorHAnsi" w:hAnsiTheme="majorHAnsi" w:cstheme="majorHAnsi"/>
                <w:b/>
              </w:rPr>
            </w:pPr>
            <w:r w:rsidRPr="00134514">
              <w:rPr>
                <w:rFonts w:asciiTheme="majorHAnsi" w:hAnsiTheme="majorHAnsi" w:cstheme="majorHAnsi"/>
                <w:b/>
              </w:rPr>
              <w:t xml:space="preserve">Etapa 2: </w:t>
            </w:r>
          </w:p>
        </w:tc>
        <w:tc>
          <w:tcPr>
            <w:tcW w:w="2161" w:type="dxa"/>
            <w:shd w:val="clear" w:color="auto" w:fill="FFC000" w:themeFill="accent4"/>
            <w:vAlign w:val="center"/>
          </w:tcPr>
          <w:p w14:paraId="20AB536C"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Evaluación de la gestión de inventarios mediante el sistema web </w:t>
            </w:r>
          </w:p>
        </w:tc>
        <w:tc>
          <w:tcPr>
            <w:tcW w:w="2161" w:type="dxa"/>
            <w:shd w:val="clear" w:color="auto" w:fill="FFC000" w:themeFill="accent4"/>
            <w:vAlign w:val="center"/>
          </w:tcPr>
          <w:p w14:paraId="67AC2249"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26 de noviembre</w:t>
            </w:r>
          </w:p>
        </w:tc>
        <w:tc>
          <w:tcPr>
            <w:tcW w:w="2161" w:type="dxa"/>
            <w:shd w:val="clear" w:color="auto" w:fill="FFC000" w:themeFill="accent4"/>
            <w:vAlign w:val="center"/>
          </w:tcPr>
          <w:p w14:paraId="51AC325F"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27 de noviembre</w:t>
            </w:r>
          </w:p>
        </w:tc>
      </w:tr>
      <w:tr w:rsidR="009B48FD" w:rsidRPr="00134514" w14:paraId="1F21B21E" w14:textId="77777777" w:rsidTr="00936042">
        <w:trPr>
          <w:jc w:val="center"/>
        </w:trPr>
        <w:tc>
          <w:tcPr>
            <w:tcW w:w="2161" w:type="dxa"/>
            <w:vMerge/>
            <w:vAlign w:val="center"/>
          </w:tcPr>
          <w:p w14:paraId="06E85EAB" w14:textId="77777777" w:rsidR="009B48FD" w:rsidRPr="00134514" w:rsidRDefault="009B48FD" w:rsidP="009B48FD">
            <w:pPr>
              <w:rPr>
                <w:rFonts w:asciiTheme="majorHAnsi" w:hAnsiTheme="majorHAnsi" w:cstheme="majorHAnsi"/>
                <w:b/>
              </w:rPr>
            </w:pPr>
          </w:p>
        </w:tc>
        <w:tc>
          <w:tcPr>
            <w:tcW w:w="2161" w:type="dxa"/>
            <w:shd w:val="clear" w:color="auto" w:fill="FFC000" w:themeFill="accent4"/>
            <w:vAlign w:val="center"/>
          </w:tcPr>
          <w:p w14:paraId="1B846751"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Evaluación del proceso de ventas a través del sistema web </w:t>
            </w:r>
          </w:p>
        </w:tc>
        <w:tc>
          <w:tcPr>
            <w:tcW w:w="2161" w:type="dxa"/>
            <w:shd w:val="clear" w:color="auto" w:fill="FFC000" w:themeFill="accent4"/>
            <w:vAlign w:val="center"/>
          </w:tcPr>
          <w:p w14:paraId="417C53CF"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28 de noviembre</w:t>
            </w:r>
          </w:p>
        </w:tc>
        <w:tc>
          <w:tcPr>
            <w:tcW w:w="2161" w:type="dxa"/>
            <w:shd w:val="clear" w:color="auto" w:fill="FFC000" w:themeFill="accent4"/>
            <w:vAlign w:val="center"/>
          </w:tcPr>
          <w:p w14:paraId="59A80DAE"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29 de noviembre</w:t>
            </w:r>
          </w:p>
        </w:tc>
      </w:tr>
      <w:tr w:rsidR="009B48FD" w:rsidRPr="00134514" w14:paraId="179A4EFB" w14:textId="77777777" w:rsidTr="009B48FD">
        <w:trPr>
          <w:jc w:val="center"/>
        </w:trPr>
        <w:tc>
          <w:tcPr>
            <w:tcW w:w="2161" w:type="dxa"/>
            <w:vMerge/>
            <w:vAlign w:val="center"/>
          </w:tcPr>
          <w:p w14:paraId="6ABADD92" w14:textId="77777777" w:rsidR="009B48FD" w:rsidRPr="00134514" w:rsidRDefault="009B48FD" w:rsidP="009B48FD">
            <w:pPr>
              <w:rPr>
                <w:rFonts w:asciiTheme="majorHAnsi" w:hAnsiTheme="majorHAnsi" w:cstheme="majorHAnsi"/>
                <w:b/>
              </w:rPr>
            </w:pPr>
          </w:p>
        </w:tc>
        <w:tc>
          <w:tcPr>
            <w:tcW w:w="2161" w:type="dxa"/>
            <w:vAlign w:val="center"/>
          </w:tcPr>
          <w:p w14:paraId="1DD31E7B"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Evaluación de seguridad de la información (acceso a datos, políticas de seguridad, protección de contraseñas, firewalls, etc.)</w:t>
            </w:r>
          </w:p>
        </w:tc>
        <w:tc>
          <w:tcPr>
            <w:tcW w:w="2161" w:type="dxa"/>
            <w:vAlign w:val="center"/>
          </w:tcPr>
          <w:p w14:paraId="47451280"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2 de diciembre</w:t>
            </w:r>
          </w:p>
        </w:tc>
        <w:tc>
          <w:tcPr>
            <w:tcW w:w="2161" w:type="dxa"/>
            <w:vAlign w:val="center"/>
          </w:tcPr>
          <w:p w14:paraId="3FE38CB8"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3 de diciembre</w:t>
            </w:r>
          </w:p>
        </w:tc>
      </w:tr>
      <w:tr w:rsidR="009B48FD" w:rsidRPr="00134514" w14:paraId="1C11B729" w14:textId="77777777" w:rsidTr="009B48FD">
        <w:trPr>
          <w:jc w:val="center"/>
        </w:trPr>
        <w:tc>
          <w:tcPr>
            <w:tcW w:w="2161" w:type="dxa"/>
            <w:vMerge w:val="restart"/>
            <w:vAlign w:val="center"/>
          </w:tcPr>
          <w:p w14:paraId="15D4A863" w14:textId="2B14779B" w:rsidR="009B48FD" w:rsidRPr="00134514" w:rsidRDefault="009B48FD" w:rsidP="009B48FD">
            <w:pPr>
              <w:rPr>
                <w:rFonts w:asciiTheme="majorHAnsi" w:hAnsiTheme="majorHAnsi" w:cstheme="majorHAnsi"/>
                <w:b/>
              </w:rPr>
            </w:pPr>
            <w:r w:rsidRPr="00134514">
              <w:rPr>
                <w:rFonts w:asciiTheme="majorHAnsi" w:hAnsiTheme="majorHAnsi" w:cstheme="majorHAnsi"/>
                <w:b/>
              </w:rPr>
              <w:t xml:space="preserve">Etapa 3: </w:t>
            </w:r>
          </w:p>
        </w:tc>
        <w:tc>
          <w:tcPr>
            <w:tcW w:w="2161" w:type="dxa"/>
            <w:vAlign w:val="center"/>
          </w:tcPr>
          <w:p w14:paraId="1A4C9018"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Identificación de deficiencias en el sistema web </w:t>
            </w:r>
          </w:p>
        </w:tc>
        <w:tc>
          <w:tcPr>
            <w:tcW w:w="2161" w:type="dxa"/>
            <w:vAlign w:val="center"/>
          </w:tcPr>
          <w:p w14:paraId="0640B00E"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4 de diciembre</w:t>
            </w:r>
          </w:p>
        </w:tc>
        <w:tc>
          <w:tcPr>
            <w:tcW w:w="2161" w:type="dxa"/>
            <w:vAlign w:val="center"/>
          </w:tcPr>
          <w:p w14:paraId="7AAEB990"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5 de diciembre</w:t>
            </w:r>
          </w:p>
        </w:tc>
      </w:tr>
      <w:tr w:rsidR="009B48FD" w:rsidRPr="00134514" w14:paraId="0578EEA7" w14:textId="77777777" w:rsidTr="009B48FD">
        <w:trPr>
          <w:jc w:val="center"/>
        </w:trPr>
        <w:tc>
          <w:tcPr>
            <w:tcW w:w="2161" w:type="dxa"/>
            <w:vMerge/>
            <w:vAlign w:val="center"/>
          </w:tcPr>
          <w:p w14:paraId="6EAC5E75" w14:textId="77777777" w:rsidR="009B48FD" w:rsidRPr="00134514" w:rsidRDefault="009B48FD" w:rsidP="009B48FD">
            <w:pPr>
              <w:rPr>
                <w:rFonts w:asciiTheme="majorHAnsi" w:hAnsiTheme="majorHAnsi" w:cstheme="majorHAnsi"/>
              </w:rPr>
            </w:pPr>
          </w:p>
        </w:tc>
        <w:tc>
          <w:tcPr>
            <w:tcW w:w="2161" w:type="dxa"/>
            <w:vAlign w:val="center"/>
          </w:tcPr>
          <w:p w14:paraId="65B0A20B"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 xml:space="preserve">Evaluación de impacto y clasificación de riesgos </w:t>
            </w:r>
          </w:p>
        </w:tc>
        <w:tc>
          <w:tcPr>
            <w:tcW w:w="2161" w:type="dxa"/>
            <w:vAlign w:val="center"/>
          </w:tcPr>
          <w:p w14:paraId="44455D6F"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6 de diciembre</w:t>
            </w:r>
          </w:p>
        </w:tc>
        <w:tc>
          <w:tcPr>
            <w:tcW w:w="2161" w:type="dxa"/>
            <w:vAlign w:val="center"/>
          </w:tcPr>
          <w:p w14:paraId="341E3235"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7 de diciembre</w:t>
            </w:r>
          </w:p>
        </w:tc>
      </w:tr>
      <w:tr w:rsidR="009B48FD" w:rsidRPr="00134514" w14:paraId="1E4A0259" w14:textId="77777777" w:rsidTr="009B48FD">
        <w:trPr>
          <w:jc w:val="center"/>
        </w:trPr>
        <w:tc>
          <w:tcPr>
            <w:tcW w:w="2161" w:type="dxa"/>
            <w:vMerge/>
            <w:vAlign w:val="center"/>
          </w:tcPr>
          <w:p w14:paraId="0B683684" w14:textId="77777777" w:rsidR="009B48FD" w:rsidRPr="00134514" w:rsidRDefault="009B48FD" w:rsidP="009B48FD">
            <w:pPr>
              <w:rPr>
                <w:rFonts w:asciiTheme="majorHAnsi" w:hAnsiTheme="majorHAnsi" w:cstheme="majorHAnsi"/>
              </w:rPr>
            </w:pPr>
          </w:p>
        </w:tc>
        <w:tc>
          <w:tcPr>
            <w:tcW w:w="2161" w:type="dxa"/>
            <w:vAlign w:val="center"/>
          </w:tcPr>
          <w:p w14:paraId="3800221F"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Elaboración de informe final de auditoria</w:t>
            </w:r>
          </w:p>
        </w:tc>
        <w:tc>
          <w:tcPr>
            <w:tcW w:w="2161" w:type="dxa"/>
            <w:vAlign w:val="center"/>
          </w:tcPr>
          <w:p w14:paraId="7829D3A1"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8 de diciembre</w:t>
            </w:r>
          </w:p>
        </w:tc>
        <w:tc>
          <w:tcPr>
            <w:tcW w:w="2161" w:type="dxa"/>
            <w:vAlign w:val="center"/>
          </w:tcPr>
          <w:p w14:paraId="77A8B58E" w14:textId="77777777" w:rsidR="009B48FD" w:rsidRPr="00134514" w:rsidRDefault="009B48FD" w:rsidP="009B48FD">
            <w:pPr>
              <w:rPr>
                <w:rFonts w:asciiTheme="majorHAnsi" w:hAnsiTheme="majorHAnsi" w:cstheme="majorHAnsi"/>
              </w:rPr>
            </w:pPr>
            <w:r w:rsidRPr="00134514">
              <w:rPr>
                <w:rFonts w:asciiTheme="majorHAnsi" w:hAnsiTheme="majorHAnsi" w:cstheme="majorHAnsi"/>
              </w:rPr>
              <w:t>10 de diciembre</w:t>
            </w:r>
          </w:p>
        </w:tc>
      </w:tr>
    </w:tbl>
    <w:p w14:paraId="1848CA41" w14:textId="77777777" w:rsidR="009B48FD" w:rsidRPr="00134514" w:rsidRDefault="009B48FD" w:rsidP="009B48FD">
      <w:pPr>
        <w:spacing w:after="0" w:line="240" w:lineRule="auto"/>
        <w:rPr>
          <w:rFonts w:asciiTheme="majorHAnsi" w:eastAsia="Times New Roman" w:hAnsiTheme="majorHAnsi" w:cstheme="majorHAnsi"/>
          <w:lang w:eastAsia="es-PE"/>
          <w14:ligatures w14:val="none"/>
        </w:rPr>
      </w:pPr>
    </w:p>
    <w:p w14:paraId="05FA8F65" w14:textId="77777777" w:rsidR="00FA2953" w:rsidRPr="00134514" w:rsidRDefault="00FA2953" w:rsidP="009B48FD">
      <w:pPr>
        <w:spacing w:after="0" w:line="240" w:lineRule="auto"/>
        <w:rPr>
          <w:rFonts w:asciiTheme="majorHAnsi" w:eastAsia="Times New Roman" w:hAnsiTheme="majorHAnsi" w:cstheme="majorHAnsi"/>
          <w:lang w:eastAsia="es-PE"/>
          <w14:ligatures w14:val="none"/>
        </w:rPr>
      </w:pPr>
    </w:p>
    <w:p w14:paraId="734CF348" w14:textId="77777777" w:rsidR="00FA2953" w:rsidRPr="00134514" w:rsidRDefault="00FA2953" w:rsidP="009B48FD">
      <w:pPr>
        <w:spacing w:after="0" w:line="240" w:lineRule="auto"/>
        <w:rPr>
          <w:rFonts w:asciiTheme="majorHAnsi" w:eastAsia="Times New Roman" w:hAnsiTheme="majorHAnsi" w:cstheme="majorHAnsi"/>
          <w:lang w:eastAsia="es-PE"/>
          <w14:ligatures w14:val="none"/>
        </w:rPr>
      </w:pPr>
    </w:p>
    <w:p w14:paraId="1F3F0027" w14:textId="77777777" w:rsidR="00FA2953" w:rsidRDefault="00FA2953" w:rsidP="009B48FD">
      <w:pPr>
        <w:spacing w:after="0" w:line="240" w:lineRule="auto"/>
        <w:rPr>
          <w:rFonts w:asciiTheme="majorHAnsi" w:eastAsia="Times New Roman" w:hAnsiTheme="majorHAnsi" w:cstheme="majorHAnsi"/>
          <w:lang w:eastAsia="es-PE"/>
          <w14:ligatures w14:val="none"/>
        </w:rPr>
      </w:pPr>
    </w:p>
    <w:p w14:paraId="768252A7" w14:textId="77777777" w:rsidR="00936042" w:rsidRPr="00134514" w:rsidRDefault="00936042" w:rsidP="009B48FD">
      <w:pPr>
        <w:spacing w:after="0" w:line="240" w:lineRule="auto"/>
        <w:rPr>
          <w:rFonts w:asciiTheme="majorHAnsi" w:eastAsia="Times New Roman" w:hAnsiTheme="majorHAnsi" w:cstheme="majorHAnsi"/>
          <w:lang w:eastAsia="es-PE"/>
          <w14:ligatures w14:val="none"/>
        </w:rPr>
      </w:pPr>
    </w:p>
    <w:p w14:paraId="3FE948DC" w14:textId="77777777" w:rsidR="00FA2953" w:rsidRPr="00134514" w:rsidRDefault="00FA2953" w:rsidP="009B48FD">
      <w:pPr>
        <w:spacing w:after="0" w:line="240" w:lineRule="auto"/>
        <w:rPr>
          <w:rFonts w:asciiTheme="majorHAnsi" w:eastAsia="Times New Roman" w:hAnsiTheme="majorHAnsi" w:cstheme="majorHAnsi"/>
          <w:lang w:eastAsia="es-PE"/>
          <w14:ligatures w14:val="none"/>
        </w:rPr>
      </w:pPr>
    </w:p>
    <w:p w14:paraId="67DEA2BE" w14:textId="77777777" w:rsidR="00FA2953" w:rsidRPr="00134514" w:rsidRDefault="00FA2953" w:rsidP="009B48FD">
      <w:pPr>
        <w:spacing w:after="0" w:line="240" w:lineRule="auto"/>
        <w:rPr>
          <w:rFonts w:asciiTheme="majorHAnsi" w:eastAsia="Times New Roman" w:hAnsiTheme="majorHAnsi" w:cstheme="majorHAnsi"/>
          <w:vanish/>
          <w:lang w:eastAsia="es-PE"/>
          <w14:ligatures w14:val="none"/>
        </w:rPr>
      </w:pPr>
    </w:p>
    <w:p w14:paraId="3B83E2C0" w14:textId="77777777" w:rsidR="009B48FD" w:rsidRPr="00134514" w:rsidRDefault="009B48FD" w:rsidP="009B48FD">
      <w:pPr>
        <w:pStyle w:val="Prrafodelista"/>
        <w:spacing w:line="276" w:lineRule="auto"/>
        <w:jc w:val="both"/>
        <w:rPr>
          <w:rFonts w:asciiTheme="majorHAnsi" w:hAnsiTheme="majorHAnsi" w:cstheme="majorHAnsi"/>
          <w:b/>
          <w:bCs/>
        </w:rPr>
      </w:pPr>
    </w:p>
    <w:p w14:paraId="5B146686" w14:textId="34A55379" w:rsidR="00B64ADB" w:rsidRPr="00134514" w:rsidRDefault="001D504A" w:rsidP="00134514">
      <w:pPr>
        <w:pStyle w:val="Prrafodelista"/>
        <w:numPr>
          <w:ilvl w:val="0"/>
          <w:numId w:val="42"/>
        </w:numPr>
        <w:spacing w:line="276" w:lineRule="auto"/>
        <w:jc w:val="both"/>
        <w:outlineLvl w:val="0"/>
        <w:rPr>
          <w:rFonts w:asciiTheme="majorHAnsi" w:hAnsiTheme="majorHAnsi" w:cstheme="majorHAnsi"/>
          <w:b/>
        </w:rPr>
      </w:pPr>
      <w:bookmarkStart w:id="33" w:name="_Toc183879101"/>
      <w:r w:rsidRPr="00134514">
        <w:rPr>
          <w:rFonts w:asciiTheme="majorHAnsi" w:hAnsiTheme="majorHAnsi" w:cstheme="majorHAnsi"/>
          <w:b/>
          <w:bCs/>
        </w:rPr>
        <w:lastRenderedPageBreak/>
        <w:t>Hallazgos</w:t>
      </w:r>
      <w:bookmarkEnd w:id="33"/>
      <w:r w:rsidRPr="00134514">
        <w:rPr>
          <w:rFonts w:asciiTheme="majorHAnsi" w:hAnsiTheme="majorHAnsi" w:cstheme="majorHAnsi"/>
          <w:b/>
          <w:bCs/>
        </w:rPr>
        <w:t xml:space="preserve"> </w:t>
      </w:r>
    </w:p>
    <w:p w14:paraId="07FB16DC" w14:textId="77777777" w:rsidR="00682015" w:rsidRPr="00134514" w:rsidRDefault="00682015" w:rsidP="00682015">
      <w:pPr>
        <w:pStyle w:val="Prrafodelista"/>
        <w:spacing w:line="276" w:lineRule="auto"/>
        <w:ind w:left="1080"/>
        <w:rPr>
          <w:rFonts w:asciiTheme="majorHAnsi" w:hAnsiTheme="majorHAnsi" w:cstheme="majorHAnsi"/>
          <w:b/>
          <w:bCs/>
        </w:rPr>
      </w:pPr>
    </w:p>
    <w:p w14:paraId="2BCCA1A2" w14:textId="2E262235" w:rsidR="00E4157F" w:rsidRPr="00134514" w:rsidRDefault="00E4157F" w:rsidP="008C0DC0">
      <w:pPr>
        <w:pStyle w:val="Prrafodelista"/>
        <w:numPr>
          <w:ilvl w:val="0"/>
          <w:numId w:val="15"/>
        </w:numPr>
        <w:spacing w:line="276" w:lineRule="auto"/>
        <w:rPr>
          <w:rFonts w:asciiTheme="majorHAnsi" w:hAnsiTheme="majorHAnsi" w:cstheme="majorHAnsi"/>
          <w:b/>
          <w:bCs/>
        </w:rPr>
      </w:pPr>
      <w:r w:rsidRPr="00134514">
        <w:rPr>
          <w:rFonts w:asciiTheme="majorHAnsi" w:hAnsiTheme="majorHAnsi" w:cstheme="majorHAnsi"/>
          <w:b/>
          <w:bCs/>
        </w:rPr>
        <w:t>Hallazgo 1:</w:t>
      </w:r>
    </w:p>
    <w:p w14:paraId="029D8025" w14:textId="77777777" w:rsidR="008C0DC0" w:rsidRPr="00134514" w:rsidRDefault="008C0DC0" w:rsidP="008C0DC0">
      <w:pPr>
        <w:pStyle w:val="Prrafodelista"/>
        <w:spacing w:line="276" w:lineRule="auto"/>
        <w:ind w:left="1080"/>
        <w:rPr>
          <w:rFonts w:asciiTheme="majorHAnsi" w:hAnsiTheme="majorHAnsi" w:cstheme="majorHAnsi"/>
          <w:b/>
          <w:bCs/>
        </w:rPr>
      </w:pPr>
    </w:p>
    <w:p w14:paraId="6CB4AB0A" w14:textId="674BE7B9" w:rsidR="008C0DC0" w:rsidRPr="00134514" w:rsidRDefault="00E4157F" w:rsidP="008C0DC0">
      <w:pPr>
        <w:pStyle w:val="Prrafodelista"/>
        <w:spacing w:line="276" w:lineRule="auto"/>
        <w:ind w:left="1134"/>
        <w:jc w:val="both"/>
        <w:rPr>
          <w:rFonts w:asciiTheme="majorHAnsi" w:hAnsiTheme="majorHAnsi" w:cstheme="majorHAnsi"/>
          <w:lang w:val="es-ES"/>
        </w:rPr>
      </w:pPr>
      <w:r w:rsidRPr="00134514">
        <w:rPr>
          <w:rFonts w:asciiTheme="majorHAnsi" w:hAnsiTheme="majorHAnsi" w:cstheme="majorHAnsi"/>
        </w:rPr>
        <w:t>Se puede observar en la imagen es que la conexión de internet tiene una velocidad de descarga de 238.53 Mbps y una velocidad de subida de 317.49 Mbps. Además, el ping es de 18 ms. Estos valores indican una conexión de alta velocidad, especialmente la velocidad de subida, que es notablemente alta.</w:t>
      </w:r>
      <w:r w:rsidRPr="00134514">
        <w:rPr>
          <w:rFonts w:asciiTheme="majorHAnsi" w:hAnsiTheme="majorHAnsi" w:cstheme="majorHAnsi"/>
          <w:lang w:val="es-ES"/>
        </w:rPr>
        <w:t xml:space="preserve"> Para corroborar lo antes mencionado, se utilizó la herramienta web de speedtest.com para realizar un test de velocidad a la conexión y una revisión detallada de los contratos existentes con los proveedores de Internet.</w:t>
      </w:r>
    </w:p>
    <w:p w14:paraId="7E50C68B" w14:textId="28AF118D" w:rsidR="008C0DC0" w:rsidRPr="00134514" w:rsidRDefault="008C0DC0" w:rsidP="008C0DC0">
      <w:pPr>
        <w:pStyle w:val="Prrafodelista"/>
        <w:spacing w:line="276" w:lineRule="auto"/>
        <w:ind w:left="1134"/>
        <w:jc w:val="both"/>
        <w:rPr>
          <w:rFonts w:asciiTheme="majorHAnsi" w:hAnsiTheme="majorHAnsi" w:cstheme="majorHAnsi"/>
          <w:lang w:val="es-ES"/>
        </w:rPr>
      </w:pPr>
    </w:p>
    <w:p w14:paraId="1055BC31" w14:textId="152AC1A4" w:rsidR="00E4157F" w:rsidRPr="00134514" w:rsidRDefault="003D1BD9" w:rsidP="00E4157F">
      <w:pPr>
        <w:pStyle w:val="Prrafodelista"/>
        <w:numPr>
          <w:ilvl w:val="0"/>
          <w:numId w:val="29"/>
        </w:numPr>
        <w:spacing w:line="276" w:lineRule="auto"/>
        <w:rPr>
          <w:rFonts w:asciiTheme="majorHAnsi" w:hAnsiTheme="majorHAnsi" w:cstheme="majorHAnsi"/>
          <w:b/>
          <w:bCs/>
        </w:rPr>
      </w:pPr>
      <w:r w:rsidRPr="00134514">
        <w:rPr>
          <w:rFonts w:asciiTheme="majorHAnsi" w:hAnsiTheme="majorHAnsi" w:cstheme="majorHAnsi"/>
          <w:b/>
          <w:bCs/>
        </w:rPr>
        <w:t>*</w:t>
      </w:r>
      <w:r w:rsidR="00E4157F" w:rsidRPr="00134514">
        <w:rPr>
          <w:rFonts w:asciiTheme="majorHAnsi" w:hAnsiTheme="majorHAnsi" w:cstheme="majorHAnsi"/>
          <w:b/>
          <w:bCs/>
        </w:rPr>
        <w:t>Evidencia encontrada</w:t>
      </w:r>
    </w:p>
    <w:p w14:paraId="05ADB4E6" w14:textId="64B58D8F" w:rsidR="0032777B" w:rsidRPr="00134514" w:rsidRDefault="0032777B" w:rsidP="0032777B">
      <w:pPr>
        <w:pStyle w:val="Prrafodelista"/>
        <w:spacing w:line="276" w:lineRule="auto"/>
        <w:ind w:left="1440"/>
        <w:rPr>
          <w:rFonts w:asciiTheme="majorHAnsi" w:hAnsiTheme="majorHAnsi" w:cstheme="majorHAnsi"/>
          <w:b/>
          <w:bCs/>
        </w:rPr>
      </w:pPr>
      <w:r w:rsidRPr="00134514">
        <w:rPr>
          <w:rFonts w:asciiTheme="majorHAnsi" w:hAnsiTheme="majorHAnsi" w:cstheme="majorHAnsi"/>
          <w:noProof/>
        </w:rPr>
        <w:drawing>
          <wp:anchor distT="0" distB="0" distL="114300" distR="114300" simplePos="0" relativeHeight="251649536" behindDoc="0" locked="0" layoutInCell="1" allowOverlap="1" wp14:anchorId="1115BB65" wp14:editId="1338F6CE">
            <wp:simplePos x="0" y="0"/>
            <wp:positionH relativeFrom="column">
              <wp:posOffset>660400</wp:posOffset>
            </wp:positionH>
            <wp:positionV relativeFrom="paragraph">
              <wp:posOffset>43806</wp:posOffset>
            </wp:positionV>
            <wp:extent cx="4822190" cy="2169160"/>
            <wp:effectExtent l="0" t="0" r="0" b="0"/>
            <wp:wrapSquare wrapText="bothSides"/>
            <wp:docPr id="141981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2190" cy="2169160"/>
                    </a:xfrm>
                    <a:prstGeom prst="rect">
                      <a:avLst/>
                    </a:prstGeom>
                    <a:noFill/>
                  </pic:spPr>
                </pic:pic>
              </a:graphicData>
            </a:graphic>
            <wp14:sizeRelH relativeFrom="page">
              <wp14:pctWidth>0</wp14:pctWidth>
            </wp14:sizeRelH>
            <wp14:sizeRelV relativeFrom="page">
              <wp14:pctHeight>0</wp14:pctHeight>
            </wp14:sizeRelV>
          </wp:anchor>
        </w:drawing>
      </w:r>
    </w:p>
    <w:p w14:paraId="442157CD" w14:textId="16BDE152" w:rsidR="00E4157F" w:rsidRPr="00134514" w:rsidRDefault="0032777B" w:rsidP="0032777B">
      <w:pPr>
        <w:pStyle w:val="Prrafodelista"/>
        <w:numPr>
          <w:ilvl w:val="0"/>
          <w:numId w:val="29"/>
        </w:numPr>
        <w:spacing w:line="276" w:lineRule="auto"/>
        <w:rPr>
          <w:rFonts w:asciiTheme="majorHAnsi" w:hAnsiTheme="majorHAnsi" w:cstheme="majorHAnsi"/>
          <w:b/>
          <w:bCs/>
        </w:rPr>
      </w:pPr>
      <w:r w:rsidRPr="00134514">
        <w:rPr>
          <w:rFonts w:asciiTheme="majorHAnsi" w:hAnsiTheme="majorHAnsi" w:cstheme="majorHAnsi"/>
          <w:b/>
          <w:bCs/>
        </w:rPr>
        <w:t>Nor</w:t>
      </w:r>
      <w:r w:rsidR="00E4157F" w:rsidRPr="00134514">
        <w:rPr>
          <w:rFonts w:asciiTheme="majorHAnsi" w:hAnsiTheme="majorHAnsi" w:cstheme="majorHAnsi"/>
          <w:b/>
          <w:bCs/>
        </w:rPr>
        <w:t>ma:</w:t>
      </w:r>
    </w:p>
    <w:p w14:paraId="4E322F8F" w14:textId="77777777" w:rsidR="00E4157F" w:rsidRPr="00134514" w:rsidRDefault="00E4157F" w:rsidP="00682015">
      <w:pPr>
        <w:pStyle w:val="Prrafodelista"/>
        <w:numPr>
          <w:ilvl w:val="0"/>
          <w:numId w:val="30"/>
        </w:numPr>
        <w:spacing w:line="276" w:lineRule="auto"/>
        <w:ind w:left="1843"/>
        <w:jc w:val="both"/>
        <w:rPr>
          <w:rFonts w:asciiTheme="majorHAnsi" w:hAnsiTheme="majorHAnsi" w:cstheme="majorHAnsi"/>
        </w:rPr>
      </w:pPr>
      <w:r w:rsidRPr="00134514">
        <w:rPr>
          <w:rFonts w:asciiTheme="majorHAnsi" w:hAnsiTheme="majorHAnsi" w:cstheme="majorHAnsi"/>
        </w:rPr>
        <w:t>ISO/IEC 20000-1 - Gestión de servicios de TI: Esta norma describe los requisitos para un sistema de gestión del servicio (SGS). Las velocidades de internet mencionadas pueden ser parte de los requisitos de desempeño y calidad de servicio que una organización debe gestionar y monitorear para garantizar una prestación de servicios efectiva.</w:t>
      </w:r>
    </w:p>
    <w:p w14:paraId="765763DA" w14:textId="77777777" w:rsidR="00E4157F" w:rsidRDefault="00E4157F" w:rsidP="00934D2A">
      <w:pPr>
        <w:pStyle w:val="Prrafodelista"/>
        <w:spacing w:line="276" w:lineRule="auto"/>
        <w:ind w:left="1080"/>
        <w:rPr>
          <w:rFonts w:asciiTheme="majorHAnsi" w:hAnsiTheme="majorHAnsi" w:cstheme="majorHAnsi"/>
          <w:b/>
          <w:bCs/>
        </w:rPr>
      </w:pPr>
    </w:p>
    <w:p w14:paraId="135FC90B" w14:textId="77777777" w:rsidR="00936042" w:rsidRDefault="00936042" w:rsidP="00934D2A">
      <w:pPr>
        <w:pStyle w:val="Prrafodelista"/>
        <w:spacing w:line="276" w:lineRule="auto"/>
        <w:ind w:left="1080"/>
        <w:rPr>
          <w:rFonts w:asciiTheme="majorHAnsi" w:hAnsiTheme="majorHAnsi" w:cstheme="majorHAnsi"/>
          <w:b/>
          <w:bCs/>
        </w:rPr>
      </w:pPr>
    </w:p>
    <w:p w14:paraId="78F66DA8" w14:textId="77777777" w:rsidR="00936042" w:rsidRDefault="00936042" w:rsidP="00934D2A">
      <w:pPr>
        <w:pStyle w:val="Prrafodelista"/>
        <w:spacing w:line="276" w:lineRule="auto"/>
        <w:ind w:left="1080"/>
        <w:rPr>
          <w:rFonts w:asciiTheme="majorHAnsi" w:hAnsiTheme="majorHAnsi" w:cstheme="majorHAnsi"/>
          <w:b/>
          <w:bCs/>
        </w:rPr>
      </w:pPr>
    </w:p>
    <w:p w14:paraId="5A8320FA" w14:textId="77777777" w:rsidR="00936042" w:rsidRDefault="00936042" w:rsidP="00934D2A">
      <w:pPr>
        <w:pStyle w:val="Prrafodelista"/>
        <w:spacing w:line="276" w:lineRule="auto"/>
        <w:ind w:left="1080"/>
        <w:rPr>
          <w:rFonts w:asciiTheme="majorHAnsi" w:hAnsiTheme="majorHAnsi" w:cstheme="majorHAnsi"/>
          <w:b/>
          <w:bCs/>
        </w:rPr>
      </w:pPr>
    </w:p>
    <w:p w14:paraId="37598D1B" w14:textId="77777777" w:rsidR="00936042" w:rsidRDefault="00936042" w:rsidP="00934D2A">
      <w:pPr>
        <w:pStyle w:val="Prrafodelista"/>
        <w:spacing w:line="276" w:lineRule="auto"/>
        <w:ind w:left="1080"/>
        <w:rPr>
          <w:rFonts w:asciiTheme="majorHAnsi" w:hAnsiTheme="majorHAnsi" w:cstheme="majorHAnsi"/>
          <w:b/>
          <w:bCs/>
        </w:rPr>
      </w:pPr>
    </w:p>
    <w:p w14:paraId="3684A56D" w14:textId="77777777" w:rsidR="00936042" w:rsidRDefault="00936042" w:rsidP="00934D2A">
      <w:pPr>
        <w:pStyle w:val="Prrafodelista"/>
        <w:spacing w:line="276" w:lineRule="auto"/>
        <w:ind w:left="1080"/>
        <w:rPr>
          <w:rFonts w:asciiTheme="majorHAnsi" w:hAnsiTheme="majorHAnsi" w:cstheme="majorHAnsi"/>
          <w:b/>
          <w:bCs/>
        </w:rPr>
      </w:pPr>
    </w:p>
    <w:p w14:paraId="2193FB39" w14:textId="77777777" w:rsidR="00936042" w:rsidRDefault="00936042" w:rsidP="00934D2A">
      <w:pPr>
        <w:pStyle w:val="Prrafodelista"/>
        <w:spacing w:line="276" w:lineRule="auto"/>
        <w:ind w:left="1080"/>
        <w:rPr>
          <w:rFonts w:asciiTheme="majorHAnsi" w:hAnsiTheme="majorHAnsi" w:cstheme="majorHAnsi"/>
          <w:b/>
          <w:bCs/>
        </w:rPr>
      </w:pPr>
    </w:p>
    <w:p w14:paraId="7B5357AF" w14:textId="77777777" w:rsidR="00936042" w:rsidRDefault="00936042" w:rsidP="00934D2A">
      <w:pPr>
        <w:pStyle w:val="Prrafodelista"/>
        <w:spacing w:line="276" w:lineRule="auto"/>
        <w:ind w:left="1080"/>
        <w:rPr>
          <w:rFonts w:asciiTheme="majorHAnsi" w:hAnsiTheme="majorHAnsi" w:cstheme="majorHAnsi"/>
          <w:b/>
          <w:bCs/>
        </w:rPr>
      </w:pPr>
    </w:p>
    <w:p w14:paraId="0D3D62A1" w14:textId="77777777" w:rsidR="00936042" w:rsidRDefault="00936042" w:rsidP="00934D2A">
      <w:pPr>
        <w:pStyle w:val="Prrafodelista"/>
        <w:spacing w:line="276" w:lineRule="auto"/>
        <w:ind w:left="1080"/>
        <w:rPr>
          <w:rFonts w:asciiTheme="majorHAnsi" w:hAnsiTheme="majorHAnsi" w:cstheme="majorHAnsi"/>
          <w:b/>
          <w:bCs/>
        </w:rPr>
      </w:pPr>
    </w:p>
    <w:p w14:paraId="459575B3" w14:textId="77777777" w:rsidR="00936042" w:rsidRDefault="00936042" w:rsidP="00934D2A">
      <w:pPr>
        <w:pStyle w:val="Prrafodelista"/>
        <w:spacing w:line="276" w:lineRule="auto"/>
        <w:ind w:left="1080"/>
        <w:rPr>
          <w:rFonts w:asciiTheme="majorHAnsi" w:hAnsiTheme="majorHAnsi" w:cstheme="majorHAnsi"/>
          <w:b/>
          <w:bCs/>
        </w:rPr>
      </w:pPr>
    </w:p>
    <w:p w14:paraId="238E3028" w14:textId="77777777" w:rsidR="00936042" w:rsidRDefault="00936042" w:rsidP="00934D2A">
      <w:pPr>
        <w:pStyle w:val="Prrafodelista"/>
        <w:spacing w:line="276" w:lineRule="auto"/>
        <w:ind w:left="1080"/>
        <w:rPr>
          <w:rFonts w:asciiTheme="majorHAnsi" w:hAnsiTheme="majorHAnsi" w:cstheme="majorHAnsi"/>
          <w:b/>
          <w:bCs/>
        </w:rPr>
      </w:pPr>
    </w:p>
    <w:p w14:paraId="6BEA11CD" w14:textId="77777777" w:rsidR="00936042" w:rsidRDefault="00936042" w:rsidP="00934D2A">
      <w:pPr>
        <w:pStyle w:val="Prrafodelista"/>
        <w:spacing w:line="276" w:lineRule="auto"/>
        <w:ind w:left="1080"/>
        <w:rPr>
          <w:rFonts w:asciiTheme="majorHAnsi" w:hAnsiTheme="majorHAnsi" w:cstheme="majorHAnsi"/>
          <w:b/>
          <w:bCs/>
        </w:rPr>
      </w:pPr>
    </w:p>
    <w:p w14:paraId="2CDB6FFB" w14:textId="77777777" w:rsidR="00936042" w:rsidRDefault="00936042" w:rsidP="00934D2A">
      <w:pPr>
        <w:pStyle w:val="Prrafodelista"/>
        <w:spacing w:line="276" w:lineRule="auto"/>
        <w:ind w:left="1080"/>
        <w:rPr>
          <w:rFonts w:asciiTheme="majorHAnsi" w:hAnsiTheme="majorHAnsi" w:cstheme="majorHAnsi"/>
          <w:b/>
          <w:bCs/>
        </w:rPr>
      </w:pPr>
    </w:p>
    <w:p w14:paraId="04023D17" w14:textId="77777777" w:rsidR="00936042" w:rsidRPr="00134514" w:rsidRDefault="00936042" w:rsidP="00934D2A">
      <w:pPr>
        <w:pStyle w:val="Prrafodelista"/>
        <w:spacing w:line="276" w:lineRule="auto"/>
        <w:ind w:left="1080"/>
        <w:rPr>
          <w:rFonts w:asciiTheme="majorHAnsi" w:hAnsiTheme="majorHAnsi" w:cstheme="majorHAnsi"/>
          <w:b/>
          <w:bCs/>
        </w:rPr>
      </w:pPr>
    </w:p>
    <w:p w14:paraId="119E9969" w14:textId="77777777" w:rsidR="00E4157F" w:rsidRPr="00134514" w:rsidRDefault="00E4157F" w:rsidP="00934D2A">
      <w:pPr>
        <w:pStyle w:val="Prrafodelista"/>
        <w:numPr>
          <w:ilvl w:val="0"/>
          <w:numId w:val="15"/>
        </w:numPr>
        <w:spacing w:line="276" w:lineRule="auto"/>
        <w:rPr>
          <w:rFonts w:asciiTheme="majorHAnsi" w:hAnsiTheme="majorHAnsi" w:cstheme="majorHAnsi"/>
          <w:b/>
          <w:bCs/>
        </w:rPr>
      </w:pPr>
      <w:r w:rsidRPr="00134514">
        <w:rPr>
          <w:rFonts w:asciiTheme="majorHAnsi" w:hAnsiTheme="majorHAnsi" w:cstheme="majorHAnsi"/>
          <w:b/>
          <w:bCs/>
        </w:rPr>
        <w:lastRenderedPageBreak/>
        <w:t>Hallazgo 2:</w:t>
      </w:r>
    </w:p>
    <w:p w14:paraId="565C074F" w14:textId="77777777" w:rsidR="00934D2A" w:rsidRPr="00134514" w:rsidRDefault="00934D2A" w:rsidP="00934D2A">
      <w:pPr>
        <w:pStyle w:val="Prrafodelista"/>
        <w:spacing w:line="276" w:lineRule="auto"/>
        <w:ind w:left="1080"/>
        <w:rPr>
          <w:rFonts w:asciiTheme="majorHAnsi" w:hAnsiTheme="majorHAnsi" w:cstheme="majorHAnsi"/>
          <w:b/>
          <w:bCs/>
        </w:rPr>
      </w:pPr>
    </w:p>
    <w:p w14:paraId="6E38FF95" w14:textId="1174A83A" w:rsidR="00934D2A" w:rsidRPr="00134514" w:rsidRDefault="00E4157F" w:rsidP="00934D2A">
      <w:pPr>
        <w:pStyle w:val="Prrafodelista"/>
        <w:spacing w:line="276" w:lineRule="auto"/>
        <w:ind w:left="1134"/>
        <w:jc w:val="both"/>
        <w:rPr>
          <w:rFonts w:asciiTheme="majorHAnsi" w:hAnsiTheme="majorHAnsi" w:cstheme="majorHAnsi"/>
        </w:rPr>
      </w:pPr>
      <w:r w:rsidRPr="00134514">
        <w:rPr>
          <w:rFonts w:asciiTheme="majorHAnsi" w:hAnsiTheme="majorHAnsi" w:cstheme="majorHAnsi"/>
          <w:color w:val="000000" w:themeColor="text1"/>
        </w:rPr>
        <w:t xml:space="preserve">Para la realización del hallazgo hemos utilizado el software </w:t>
      </w:r>
      <w:proofErr w:type="spellStart"/>
      <w:r w:rsidRPr="00134514">
        <w:rPr>
          <w:rFonts w:asciiTheme="majorHAnsi" w:hAnsiTheme="majorHAnsi" w:cstheme="majorHAnsi"/>
          <w:color w:val="000000" w:themeColor="text1"/>
        </w:rPr>
        <w:t>oswap</w:t>
      </w:r>
      <w:proofErr w:type="spellEnd"/>
      <w:r w:rsidRPr="00134514">
        <w:rPr>
          <w:rFonts w:asciiTheme="majorHAnsi" w:hAnsiTheme="majorHAnsi" w:cstheme="majorHAnsi"/>
          <w:color w:val="000000" w:themeColor="text1"/>
        </w:rPr>
        <w:t xml:space="preserve"> </w:t>
      </w:r>
      <w:proofErr w:type="spellStart"/>
      <w:r w:rsidRPr="00134514">
        <w:rPr>
          <w:rFonts w:asciiTheme="majorHAnsi" w:hAnsiTheme="majorHAnsi" w:cstheme="majorHAnsi"/>
          <w:color w:val="000000" w:themeColor="text1"/>
        </w:rPr>
        <w:t>zap</w:t>
      </w:r>
      <w:proofErr w:type="spellEnd"/>
      <w:r w:rsidRPr="00134514">
        <w:rPr>
          <w:rFonts w:asciiTheme="majorHAnsi" w:hAnsiTheme="majorHAnsi" w:cstheme="majorHAnsi"/>
          <w:color w:val="000000" w:themeColor="text1"/>
        </w:rPr>
        <w:t xml:space="preserve"> ya que es una</w:t>
      </w:r>
      <w:r w:rsidRPr="00134514">
        <w:rPr>
          <w:rFonts w:asciiTheme="majorHAnsi" w:hAnsiTheme="majorHAnsi" w:cstheme="majorHAnsi"/>
          <w:b/>
          <w:bCs/>
          <w:color w:val="000000"/>
        </w:rPr>
        <w:t xml:space="preserve"> </w:t>
      </w:r>
      <w:r w:rsidRPr="00134514">
        <w:rPr>
          <w:rFonts w:asciiTheme="majorHAnsi" w:hAnsiTheme="majorHAnsi" w:cstheme="majorHAnsi"/>
        </w:rPr>
        <w:t>es una herramienta de seguridad de código abierto diseñada para encontrar vulnerabilidades en aplicaciones web durante el desarrollo y las pruebas de seguridad.</w:t>
      </w:r>
    </w:p>
    <w:p w14:paraId="4DC06D1D" w14:textId="77777777" w:rsidR="00934D2A" w:rsidRPr="00134514" w:rsidRDefault="00934D2A" w:rsidP="00934D2A">
      <w:pPr>
        <w:pStyle w:val="Prrafodelista"/>
        <w:spacing w:line="276" w:lineRule="auto"/>
        <w:ind w:left="1134"/>
        <w:jc w:val="both"/>
        <w:rPr>
          <w:rFonts w:asciiTheme="majorHAnsi" w:hAnsiTheme="majorHAnsi" w:cstheme="majorHAnsi"/>
        </w:rPr>
      </w:pPr>
    </w:p>
    <w:p w14:paraId="406299F3" w14:textId="0CDE4E46" w:rsidR="00E4157F" w:rsidRPr="00134514" w:rsidRDefault="00E4157F" w:rsidP="00E4157F">
      <w:pPr>
        <w:pStyle w:val="Prrafodelista"/>
        <w:numPr>
          <w:ilvl w:val="0"/>
          <w:numId w:val="29"/>
        </w:numPr>
        <w:spacing w:line="276" w:lineRule="auto"/>
        <w:rPr>
          <w:rFonts w:asciiTheme="majorHAnsi" w:hAnsiTheme="majorHAnsi" w:cstheme="majorHAnsi"/>
          <w:b/>
          <w:bCs/>
        </w:rPr>
      </w:pPr>
      <w:r w:rsidRPr="00134514">
        <w:rPr>
          <w:rFonts w:asciiTheme="majorHAnsi" w:hAnsiTheme="majorHAnsi" w:cstheme="majorHAnsi"/>
          <w:b/>
          <w:bCs/>
          <w:noProof/>
          <w:color w:val="000000" w:themeColor="text1"/>
        </w:rPr>
        <w:t>*</w:t>
      </w:r>
      <w:r w:rsidRPr="00134514">
        <w:rPr>
          <w:rFonts w:asciiTheme="majorHAnsi" w:hAnsiTheme="majorHAnsi" w:cstheme="majorHAnsi"/>
          <w:b/>
          <w:bCs/>
        </w:rPr>
        <w:t>Evidencia encontrada</w:t>
      </w:r>
    </w:p>
    <w:p w14:paraId="3DE5B9B4" w14:textId="02C0C741" w:rsidR="00934D2A" w:rsidRPr="00134514" w:rsidRDefault="00934D2A" w:rsidP="00934D2A">
      <w:pPr>
        <w:pStyle w:val="Prrafodelista"/>
        <w:spacing w:line="276" w:lineRule="auto"/>
        <w:ind w:left="1440"/>
        <w:rPr>
          <w:rFonts w:asciiTheme="majorHAnsi" w:hAnsiTheme="majorHAnsi" w:cstheme="majorHAnsi"/>
          <w:noProof/>
        </w:rPr>
      </w:pPr>
      <w:r w:rsidRPr="00134514">
        <w:rPr>
          <w:rFonts w:asciiTheme="majorHAnsi" w:hAnsiTheme="majorHAnsi" w:cstheme="majorHAnsi"/>
          <w:noProof/>
        </w:rPr>
        <w:drawing>
          <wp:anchor distT="0" distB="0" distL="114300" distR="114300" simplePos="0" relativeHeight="251670016" behindDoc="0" locked="0" layoutInCell="1" allowOverlap="1" wp14:anchorId="0F5ADC93" wp14:editId="3A30C7F5">
            <wp:simplePos x="0" y="0"/>
            <wp:positionH relativeFrom="margin">
              <wp:posOffset>758825</wp:posOffset>
            </wp:positionH>
            <wp:positionV relativeFrom="paragraph">
              <wp:posOffset>26670</wp:posOffset>
            </wp:positionV>
            <wp:extent cx="5275580" cy="1094105"/>
            <wp:effectExtent l="0" t="0" r="0" b="0"/>
            <wp:wrapSquare wrapText="bothSides"/>
            <wp:docPr id="6195255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5580" cy="1094105"/>
                    </a:xfrm>
                    <a:prstGeom prst="rect">
                      <a:avLst/>
                    </a:prstGeom>
                    <a:noFill/>
                  </pic:spPr>
                </pic:pic>
              </a:graphicData>
            </a:graphic>
            <wp14:sizeRelH relativeFrom="page">
              <wp14:pctWidth>0</wp14:pctWidth>
            </wp14:sizeRelH>
            <wp14:sizeRelV relativeFrom="page">
              <wp14:pctHeight>0</wp14:pctHeight>
            </wp14:sizeRelV>
          </wp:anchor>
        </w:drawing>
      </w:r>
    </w:p>
    <w:p w14:paraId="21B8E927" w14:textId="2375E885" w:rsidR="00E4157F" w:rsidRPr="00134514" w:rsidRDefault="003D1BD9" w:rsidP="00936042">
      <w:pPr>
        <w:pStyle w:val="Prrafodelista"/>
        <w:spacing w:line="276" w:lineRule="auto"/>
        <w:ind w:left="1440"/>
        <w:rPr>
          <w:rFonts w:asciiTheme="majorHAnsi" w:hAnsiTheme="majorHAnsi" w:cstheme="majorHAnsi"/>
          <w:b/>
          <w:bCs/>
        </w:rPr>
      </w:pPr>
      <w:r w:rsidRPr="00134514">
        <w:rPr>
          <w:rFonts w:asciiTheme="majorHAnsi" w:hAnsiTheme="majorHAnsi" w:cstheme="majorHAnsi"/>
          <w:noProof/>
        </w:rPr>
        <w:drawing>
          <wp:anchor distT="0" distB="0" distL="114300" distR="114300" simplePos="0" relativeHeight="251659776" behindDoc="0" locked="0" layoutInCell="1" allowOverlap="1" wp14:anchorId="09C2C060" wp14:editId="67313D49">
            <wp:simplePos x="0" y="0"/>
            <wp:positionH relativeFrom="margin">
              <wp:posOffset>760095</wp:posOffset>
            </wp:positionH>
            <wp:positionV relativeFrom="page">
              <wp:posOffset>3674646</wp:posOffset>
            </wp:positionV>
            <wp:extent cx="5275580" cy="2691130"/>
            <wp:effectExtent l="0" t="0" r="0" b="0"/>
            <wp:wrapTopAndBottom/>
            <wp:docPr id="530212457"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2457" name="Imagen 5" descr="Interfaz de usuario gráfica, Texto, Aplicación, Correo electrón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5580" cy="2691130"/>
                    </a:xfrm>
                    <a:prstGeom prst="rect">
                      <a:avLst/>
                    </a:prstGeom>
                    <a:noFill/>
                  </pic:spPr>
                </pic:pic>
              </a:graphicData>
            </a:graphic>
            <wp14:sizeRelH relativeFrom="page">
              <wp14:pctWidth>0</wp14:pctWidth>
            </wp14:sizeRelH>
            <wp14:sizeRelV relativeFrom="page">
              <wp14:pctHeight>0</wp14:pctHeight>
            </wp14:sizeRelV>
          </wp:anchor>
        </w:drawing>
      </w:r>
      <w:r w:rsidR="00E4157F" w:rsidRPr="00134514">
        <w:rPr>
          <w:rFonts w:asciiTheme="majorHAnsi" w:hAnsiTheme="majorHAnsi" w:cstheme="majorHAnsi"/>
          <w:b/>
          <w:bCs/>
        </w:rPr>
        <w:t>Norma:</w:t>
      </w:r>
    </w:p>
    <w:p w14:paraId="4DD549E5" w14:textId="63AF4E31" w:rsidR="00E4157F" w:rsidRPr="00134514" w:rsidRDefault="00E4157F" w:rsidP="00E4157F">
      <w:pPr>
        <w:pStyle w:val="Prrafodelista"/>
        <w:numPr>
          <w:ilvl w:val="0"/>
          <w:numId w:val="31"/>
        </w:numPr>
        <w:spacing w:line="276" w:lineRule="auto"/>
        <w:rPr>
          <w:rFonts w:asciiTheme="majorHAnsi" w:hAnsiTheme="majorHAnsi" w:cstheme="majorHAnsi"/>
          <w:b/>
          <w:bCs/>
          <w:color w:val="000000" w:themeColor="text1"/>
        </w:rPr>
      </w:pPr>
      <w:r w:rsidRPr="00134514">
        <w:rPr>
          <w:rFonts w:asciiTheme="majorHAnsi" w:hAnsiTheme="majorHAnsi" w:cstheme="majorHAnsi"/>
        </w:rPr>
        <w:t>ISO/IEC 27001:2013 - Sistemas de gestión de seguridad de la información (SGSI).</w:t>
      </w:r>
    </w:p>
    <w:p w14:paraId="0A80B009" w14:textId="762E1E2A" w:rsidR="00E4157F" w:rsidRPr="00134514" w:rsidRDefault="00E4157F" w:rsidP="00E4157F">
      <w:pPr>
        <w:pStyle w:val="Prrafodelista"/>
        <w:numPr>
          <w:ilvl w:val="0"/>
          <w:numId w:val="32"/>
        </w:numPr>
        <w:spacing w:before="100" w:beforeAutospacing="1" w:after="100" w:afterAutospacing="1" w:line="276" w:lineRule="auto"/>
        <w:jc w:val="both"/>
        <w:rPr>
          <w:rFonts w:asciiTheme="majorHAnsi" w:hAnsiTheme="majorHAnsi" w:cstheme="majorHAnsi"/>
        </w:rPr>
      </w:pPr>
      <w:r w:rsidRPr="00134514">
        <w:rPr>
          <w:rFonts w:asciiTheme="majorHAnsi" w:hAnsiTheme="majorHAnsi" w:cstheme="majorHAnsi"/>
        </w:rPr>
        <w:t xml:space="preserve">Control A.14.1.2: Las aplicaciones deben estar protegidas contra fraudes y ataques. </w:t>
      </w:r>
      <w:proofErr w:type="spellStart"/>
      <w:r w:rsidRPr="00134514">
        <w:rPr>
          <w:rFonts w:asciiTheme="majorHAnsi" w:hAnsiTheme="majorHAnsi" w:cstheme="majorHAnsi"/>
        </w:rPr>
        <w:t>unsafe-inline</w:t>
      </w:r>
      <w:proofErr w:type="spellEnd"/>
      <w:r w:rsidRPr="00134514">
        <w:rPr>
          <w:rFonts w:asciiTheme="majorHAnsi" w:hAnsiTheme="majorHAnsi" w:cstheme="majorHAnsi"/>
        </w:rPr>
        <w:t xml:space="preserve"> facilita ataques como la inyección de scripts (XSS).</w:t>
      </w:r>
    </w:p>
    <w:p w14:paraId="05EDF495" w14:textId="4341FBA4" w:rsidR="00E4157F" w:rsidRPr="00134514" w:rsidRDefault="00E4157F" w:rsidP="00E4157F">
      <w:pPr>
        <w:pStyle w:val="Prrafodelista"/>
        <w:numPr>
          <w:ilvl w:val="0"/>
          <w:numId w:val="32"/>
        </w:numPr>
        <w:spacing w:line="276" w:lineRule="auto"/>
        <w:jc w:val="both"/>
        <w:rPr>
          <w:rFonts w:asciiTheme="majorHAnsi" w:hAnsiTheme="majorHAnsi" w:cstheme="majorHAnsi"/>
        </w:rPr>
      </w:pPr>
      <w:r w:rsidRPr="00134514">
        <w:rPr>
          <w:rFonts w:asciiTheme="majorHAnsi" w:hAnsiTheme="majorHAnsi" w:cstheme="majorHAnsi"/>
        </w:rPr>
        <w:t>Control A.13.1.1: Establece que las redes deben ser gestionadas y controladas para proteger la información en los sistemas y aplicaciones. Problemas de configuración de dominio cruzado pueden permitir interacciones no seguras entre dominios, comprometiendo la seguridad de la red y la información.</w:t>
      </w:r>
    </w:p>
    <w:p w14:paraId="14CCAB28" w14:textId="264EA26A" w:rsidR="00E4157F" w:rsidRPr="00134514" w:rsidRDefault="00E4157F" w:rsidP="00E4157F">
      <w:pPr>
        <w:pStyle w:val="Prrafodelista"/>
        <w:numPr>
          <w:ilvl w:val="0"/>
          <w:numId w:val="32"/>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Control A.14.2.5: Los principios de ingeniería de seguridad en sistemas de información deben ser seguidos para proteger la integridad y la confidencialidad de la información. La falta del encabezado X-</w:t>
      </w:r>
      <w:proofErr w:type="spellStart"/>
      <w:r w:rsidRPr="00134514">
        <w:rPr>
          <w:rFonts w:asciiTheme="majorHAnsi" w:hAnsiTheme="majorHAnsi" w:cstheme="majorHAnsi"/>
          <w:color w:val="000000" w:themeColor="text1"/>
        </w:rPr>
        <w:t>Frame</w:t>
      </w:r>
      <w:proofErr w:type="spellEnd"/>
      <w:r w:rsidRPr="00134514">
        <w:rPr>
          <w:rFonts w:asciiTheme="majorHAnsi" w:hAnsiTheme="majorHAnsi" w:cstheme="majorHAnsi"/>
          <w:color w:val="000000" w:themeColor="text1"/>
        </w:rPr>
        <w:t>-</w:t>
      </w:r>
      <w:proofErr w:type="spellStart"/>
      <w:r w:rsidRPr="00134514">
        <w:rPr>
          <w:rFonts w:asciiTheme="majorHAnsi" w:hAnsiTheme="majorHAnsi" w:cstheme="majorHAnsi"/>
          <w:color w:val="000000" w:themeColor="text1"/>
        </w:rPr>
        <w:t>Options</w:t>
      </w:r>
      <w:proofErr w:type="spellEnd"/>
      <w:r w:rsidRPr="00134514">
        <w:rPr>
          <w:rFonts w:asciiTheme="majorHAnsi" w:hAnsiTheme="majorHAnsi" w:cstheme="majorHAnsi"/>
          <w:color w:val="000000" w:themeColor="text1"/>
        </w:rPr>
        <w:t xml:space="preserve"> puede exponer la aplicación a riesgos de </w:t>
      </w:r>
      <w:proofErr w:type="spellStart"/>
      <w:r w:rsidRPr="00134514">
        <w:rPr>
          <w:rFonts w:asciiTheme="majorHAnsi" w:hAnsiTheme="majorHAnsi" w:cstheme="majorHAnsi"/>
          <w:color w:val="000000" w:themeColor="text1"/>
        </w:rPr>
        <w:t>clickjacking</w:t>
      </w:r>
      <w:proofErr w:type="spellEnd"/>
      <w:r w:rsidRPr="00134514">
        <w:rPr>
          <w:rFonts w:asciiTheme="majorHAnsi" w:hAnsiTheme="majorHAnsi" w:cstheme="majorHAnsi"/>
          <w:color w:val="000000" w:themeColor="text1"/>
        </w:rPr>
        <w:t>, comprometiendo la integridad de la información.</w:t>
      </w:r>
    </w:p>
    <w:p w14:paraId="0ACEEBC3" w14:textId="412089D8" w:rsidR="00E4157F" w:rsidRPr="00134514" w:rsidRDefault="00E4157F" w:rsidP="00E4157F">
      <w:pPr>
        <w:pStyle w:val="Prrafodelista"/>
        <w:numPr>
          <w:ilvl w:val="0"/>
          <w:numId w:val="32"/>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lastRenderedPageBreak/>
        <w:t>Control A.12.6.1: Este control requiere la gestión de vulnerabilidades en el suministro de software para asegurar que se conozcan y gestionen los riesgos de seguridad. El uso de bibliotecas de JavaScript con vulnerabilidades conocidas puede exponer la aplicación a riesgos significativos de seguridad.</w:t>
      </w:r>
    </w:p>
    <w:p w14:paraId="3F373D3B" w14:textId="77777777" w:rsidR="00E4157F" w:rsidRPr="00134514" w:rsidRDefault="00E4157F" w:rsidP="00E4157F">
      <w:pPr>
        <w:pStyle w:val="Prrafodelista"/>
        <w:numPr>
          <w:ilvl w:val="0"/>
          <w:numId w:val="32"/>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 xml:space="preserve">Control A.13.2.1: Este control establece que se deben implementar medidas para proteger la confidencialidad, la autenticidad y la integridad de la información. La falta del atributo </w:t>
      </w:r>
      <w:proofErr w:type="spellStart"/>
      <w:r w:rsidRPr="00134514">
        <w:rPr>
          <w:rFonts w:asciiTheme="majorHAnsi" w:hAnsiTheme="majorHAnsi" w:cstheme="majorHAnsi"/>
          <w:color w:val="000000" w:themeColor="text1"/>
        </w:rPr>
        <w:t>Secure</w:t>
      </w:r>
      <w:proofErr w:type="spellEnd"/>
      <w:r w:rsidRPr="00134514">
        <w:rPr>
          <w:rFonts w:asciiTheme="majorHAnsi" w:hAnsiTheme="majorHAnsi" w:cstheme="majorHAnsi"/>
          <w:color w:val="000000" w:themeColor="text1"/>
        </w:rPr>
        <w:t xml:space="preserve"> en las cookies puede comprometer la confidencialidad de la información al transmitirse en conexiones no cifradas.</w:t>
      </w:r>
    </w:p>
    <w:p w14:paraId="6143F5DD" w14:textId="77777777" w:rsidR="003D1BD9" w:rsidRPr="00134514" w:rsidRDefault="003D1BD9" w:rsidP="003D1BD9">
      <w:pPr>
        <w:pStyle w:val="Prrafodelista"/>
        <w:spacing w:line="276" w:lineRule="auto"/>
        <w:ind w:left="2160"/>
        <w:jc w:val="both"/>
        <w:rPr>
          <w:rFonts w:asciiTheme="majorHAnsi" w:hAnsiTheme="majorHAnsi" w:cstheme="majorHAnsi"/>
          <w:color w:val="000000" w:themeColor="text1"/>
        </w:rPr>
      </w:pPr>
    </w:p>
    <w:p w14:paraId="4534CC69" w14:textId="77777777" w:rsidR="00E4157F" w:rsidRPr="00134514" w:rsidRDefault="00E4157F" w:rsidP="00E4157F">
      <w:pPr>
        <w:pStyle w:val="Prrafodelista"/>
        <w:numPr>
          <w:ilvl w:val="0"/>
          <w:numId w:val="29"/>
        </w:numPr>
        <w:spacing w:line="276" w:lineRule="auto"/>
        <w:rPr>
          <w:rFonts w:asciiTheme="majorHAnsi" w:hAnsiTheme="majorHAnsi" w:cstheme="majorHAnsi"/>
          <w:b/>
          <w:bCs/>
        </w:rPr>
      </w:pPr>
      <w:r w:rsidRPr="00134514">
        <w:rPr>
          <w:rFonts w:asciiTheme="majorHAnsi" w:hAnsiTheme="majorHAnsi" w:cstheme="majorHAnsi"/>
          <w:b/>
          <w:bCs/>
        </w:rPr>
        <w:t>Recomendaciones</w:t>
      </w:r>
    </w:p>
    <w:p w14:paraId="1592B908" w14:textId="77777777" w:rsidR="00E4157F" w:rsidRPr="00134514" w:rsidRDefault="00E4157F" w:rsidP="00E4157F">
      <w:pPr>
        <w:pStyle w:val="Prrafodelista"/>
        <w:numPr>
          <w:ilvl w:val="0"/>
          <w:numId w:val="31"/>
        </w:numPr>
        <w:spacing w:line="276" w:lineRule="auto"/>
        <w:rPr>
          <w:rFonts w:asciiTheme="majorHAnsi" w:hAnsiTheme="majorHAnsi" w:cstheme="majorHAnsi"/>
        </w:rPr>
      </w:pPr>
      <w:r w:rsidRPr="00134514">
        <w:rPr>
          <w:rFonts w:asciiTheme="majorHAnsi" w:hAnsiTheme="majorHAnsi" w:cstheme="majorHAnsi"/>
        </w:rPr>
        <w:t>ISO/IEC 27002:2013 Código de Práctica para Controles de Seguridad de la Información</w:t>
      </w:r>
    </w:p>
    <w:p w14:paraId="38D11610" w14:textId="77777777" w:rsidR="00E4157F" w:rsidRPr="00134514" w:rsidRDefault="00E4157F" w:rsidP="00E4157F">
      <w:pPr>
        <w:pStyle w:val="Prrafodelista"/>
        <w:numPr>
          <w:ilvl w:val="0"/>
          <w:numId w:val="33"/>
        </w:numPr>
        <w:spacing w:before="100" w:beforeAutospacing="1" w:after="100" w:afterAutospacing="1" w:line="276" w:lineRule="auto"/>
        <w:jc w:val="both"/>
        <w:rPr>
          <w:rFonts w:asciiTheme="majorHAnsi" w:hAnsiTheme="majorHAnsi" w:cstheme="majorHAnsi"/>
        </w:rPr>
      </w:pPr>
      <w:r w:rsidRPr="00134514">
        <w:rPr>
          <w:rFonts w:asciiTheme="majorHAnsi" w:hAnsiTheme="majorHAnsi" w:cstheme="majorHAnsi"/>
        </w:rPr>
        <w:t xml:space="preserve">Sección 14.2.5: Recomienda seguir principios de diseño seguro. </w:t>
      </w:r>
      <w:proofErr w:type="spellStart"/>
      <w:r w:rsidRPr="00134514">
        <w:rPr>
          <w:rFonts w:asciiTheme="majorHAnsi" w:hAnsiTheme="majorHAnsi" w:cstheme="majorHAnsi"/>
        </w:rPr>
        <w:t>unsafe-inline</w:t>
      </w:r>
      <w:proofErr w:type="spellEnd"/>
      <w:r w:rsidRPr="00134514">
        <w:rPr>
          <w:rFonts w:asciiTheme="majorHAnsi" w:hAnsiTheme="majorHAnsi" w:cstheme="majorHAnsi"/>
        </w:rPr>
        <w:t xml:space="preserve"> permite la ejecución de scripts maliciosos.</w:t>
      </w:r>
    </w:p>
    <w:p w14:paraId="48483975" w14:textId="77777777" w:rsidR="00E4157F" w:rsidRPr="00134514" w:rsidRDefault="00E4157F" w:rsidP="00E4157F">
      <w:pPr>
        <w:pStyle w:val="Prrafodelista"/>
        <w:numPr>
          <w:ilvl w:val="0"/>
          <w:numId w:val="33"/>
        </w:numPr>
        <w:spacing w:line="276" w:lineRule="auto"/>
        <w:jc w:val="both"/>
        <w:rPr>
          <w:rFonts w:asciiTheme="majorHAnsi" w:hAnsiTheme="majorHAnsi" w:cstheme="majorHAnsi"/>
        </w:rPr>
      </w:pPr>
      <w:r w:rsidRPr="00134514">
        <w:rPr>
          <w:rFonts w:asciiTheme="majorHAnsi" w:hAnsiTheme="majorHAnsi" w:cstheme="majorHAnsi"/>
        </w:rPr>
        <w:t>Sección 13.1.3: Recomienda la segregación de redes. Una configuración incorrecta de dominio cruzado puede permitir accesos no autorizados a recursos y datos entre dominios, violando el principio de segregación de redes.</w:t>
      </w:r>
    </w:p>
    <w:p w14:paraId="15D10896" w14:textId="77777777" w:rsidR="00E4157F" w:rsidRPr="00134514" w:rsidRDefault="00E4157F" w:rsidP="00E4157F">
      <w:pPr>
        <w:pStyle w:val="Prrafodelista"/>
        <w:numPr>
          <w:ilvl w:val="0"/>
          <w:numId w:val="33"/>
        </w:numPr>
        <w:spacing w:line="276" w:lineRule="auto"/>
        <w:jc w:val="both"/>
        <w:rPr>
          <w:rFonts w:asciiTheme="majorHAnsi" w:hAnsiTheme="majorHAnsi" w:cstheme="majorHAnsi"/>
          <w:color w:val="000000" w:themeColor="text1"/>
        </w:rPr>
      </w:pPr>
      <w:r w:rsidRPr="00134514">
        <w:rPr>
          <w:rFonts w:asciiTheme="majorHAnsi" w:hAnsiTheme="majorHAnsi" w:cstheme="majorHAnsi"/>
        </w:rPr>
        <w:t>Sección 14.2.2: Establece que la seguridad de los servicios de aplicaciones debe ser gestionada. Una configuración de dominio cruzado incorrecta puede permitir interacciones no seguras con la aplicación, comprometiendo la seguridad del servicio.</w:t>
      </w:r>
    </w:p>
    <w:p w14:paraId="0F43161F" w14:textId="77777777" w:rsidR="00E4157F" w:rsidRPr="00134514" w:rsidRDefault="00E4157F" w:rsidP="00E4157F">
      <w:pPr>
        <w:numPr>
          <w:ilvl w:val="0"/>
          <w:numId w:val="33"/>
        </w:numPr>
        <w:spacing w:before="100" w:beforeAutospacing="1" w:after="100" w:afterAutospacing="1" w:line="276" w:lineRule="auto"/>
        <w:jc w:val="both"/>
        <w:rPr>
          <w:rFonts w:asciiTheme="majorHAnsi" w:eastAsia="Times New Roman" w:hAnsiTheme="majorHAnsi" w:cstheme="majorHAnsi"/>
          <w:lang w:eastAsia="zh-CN" w:bidi="gu-IN"/>
        </w:rPr>
      </w:pPr>
      <w:r w:rsidRPr="00134514">
        <w:rPr>
          <w:rFonts w:asciiTheme="majorHAnsi" w:hAnsiTheme="majorHAnsi" w:cstheme="majorHAnsi"/>
        </w:rPr>
        <w:t>Sección 14.2.8: Esta sección establece que los cambios en los sistemas y software deben gestionarse de manera controlada. Utilizar bibliotecas de JavaScript con vulnerabilidades conocidas</w:t>
      </w:r>
      <w:r w:rsidRPr="00134514">
        <w:rPr>
          <w:rFonts w:asciiTheme="majorHAnsi" w:eastAsia="Times New Roman" w:hAnsiTheme="majorHAnsi" w:cstheme="majorHAnsi"/>
          <w:lang w:eastAsia="zh-CN" w:bidi="gu-IN"/>
        </w:rPr>
        <w:t xml:space="preserve"> </w:t>
      </w:r>
      <w:r w:rsidRPr="00134514">
        <w:rPr>
          <w:rFonts w:asciiTheme="majorHAnsi" w:hAnsiTheme="majorHAnsi" w:cstheme="majorHAnsi"/>
        </w:rPr>
        <w:t>puede comprometer la seguridad de la información y la integridad del sistema.</w:t>
      </w:r>
    </w:p>
    <w:p w14:paraId="1BB45C82" w14:textId="77777777" w:rsidR="00E4157F" w:rsidRPr="00134514" w:rsidRDefault="00E4157F" w:rsidP="00E4157F">
      <w:pPr>
        <w:numPr>
          <w:ilvl w:val="0"/>
          <w:numId w:val="33"/>
        </w:numPr>
        <w:spacing w:before="100" w:beforeAutospacing="1" w:after="100" w:afterAutospacing="1" w:line="276" w:lineRule="auto"/>
        <w:jc w:val="both"/>
        <w:rPr>
          <w:rFonts w:asciiTheme="majorHAnsi" w:eastAsia="Times New Roman" w:hAnsiTheme="majorHAnsi" w:cstheme="majorHAnsi"/>
          <w:lang w:eastAsia="zh-CN" w:bidi="gu-IN"/>
        </w:rPr>
      </w:pPr>
      <w:r w:rsidRPr="00134514">
        <w:rPr>
          <w:rFonts w:asciiTheme="majorHAnsi" w:hAnsiTheme="majorHAnsi" w:cstheme="majorHAnsi"/>
          <w:color w:val="000000" w:themeColor="text1"/>
        </w:rPr>
        <w:t xml:space="preserve">Sección 10.2.1: Recomienda que la información debe ser protegida adecuadamente mediante métodos de cifrado y otras medidas de seguridad. Las cookies sin el atributo </w:t>
      </w:r>
      <w:proofErr w:type="spellStart"/>
      <w:r w:rsidRPr="00134514">
        <w:rPr>
          <w:rFonts w:asciiTheme="majorHAnsi" w:hAnsiTheme="majorHAnsi" w:cstheme="majorHAnsi"/>
          <w:color w:val="000000" w:themeColor="text1"/>
        </w:rPr>
        <w:t>Secure</w:t>
      </w:r>
      <w:proofErr w:type="spellEnd"/>
      <w:r w:rsidRPr="00134514">
        <w:rPr>
          <w:rFonts w:asciiTheme="majorHAnsi" w:hAnsiTheme="majorHAnsi" w:cstheme="majorHAnsi"/>
          <w:color w:val="000000" w:themeColor="text1"/>
        </w:rPr>
        <w:t xml:space="preserve"> pueden ser interceptadas durante la transmisión, comprometiendo la seguridad de la información transmitida.</w:t>
      </w:r>
    </w:p>
    <w:p w14:paraId="714DB85F" w14:textId="77777777" w:rsidR="00E4157F" w:rsidRPr="00134514" w:rsidRDefault="00E4157F" w:rsidP="00E4157F">
      <w:pPr>
        <w:numPr>
          <w:ilvl w:val="0"/>
          <w:numId w:val="33"/>
        </w:numPr>
        <w:spacing w:before="100" w:beforeAutospacing="1" w:after="100" w:afterAutospacing="1" w:line="276" w:lineRule="auto"/>
        <w:jc w:val="both"/>
        <w:rPr>
          <w:rFonts w:asciiTheme="majorHAnsi" w:eastAsia="Times New Roman" w:hAnsiTheme="majorHAnsi" w:cstheme="majorHAnsi"/>
          <w:lang w:eastAsia="zh-CN" w:bidi="gu-IN"/>
        </w:rPr>
      </w:pPr>
      <w:r w:rsidRPr="00134514">
        <w:rPr>
          <w:rFonts w:asciiTheme="majorHAnsi" w:hAnsiTheme="majorHAnsi" w:cstheme="majorHAnsi"/>
          <w:color w:val="000000" w:themeColor="text1"/>
        </w:rPr>
        <w:t xml:space="preserve">Sección 10.1.1: Recomienda que los sistemas de información deben protegerse contra el acceso no autorizado. La ausencia del atributo </w:t>
      </w:r>
      <w:proofErr w:type="spellStart"/>
      <w:r w:rsidRPr="00134514">
        <w:rPr>
          <w:rFonts w:asciiTheme="majorHAnsi" w:hAnsiTheme="majorHAnsi" w:cstheme="majorHAnsi"/>
          <w:color w:val="000000" w:themeColor="text1"/>
        </w:rPr>
        <w:t>SameSite</w:t>
      </w:r>
      <w:proofErr w:type="spellEnd"/>
      <w:r w:rsidRPr="00134514">
        <w:rPr>
          <w:rFonts w:asciiTheme="majorHAnsi" w:hAnsiTheme="majorHAnsi" w:cstheme="majorHAnsi"/>
          <w:color w:val="000000" w:themeColor="text1"/>
        </w:rPr>
        <w:t xml:space="preserve"> en las cookies puede facilitar ataques CSRF, comprometiendo la seguridad de los sistemas de información.</w:t>
      </w:r>
    </w:p>
    <w:p w14:paraId="4DA709D9" w14:textId="77777777" w:rsidR="00E4157F" w:rsidRPr="00134514" w:rsidRDefault="00E4157F" w:rsidP="00E4157F">
      <w:pPr>
        <w:numPr>
          <w:ilvl w:val="0"/>
          <w:numId w:val="33"/>
        </w:numPr>
        <w:spacing w:before="100" w:beforeAutospacing="1" w:after="100" w:afterAutospacing="1" w:line="276" w:lineRule="auto"/>
        <w:jc w:val="both"/>
        <w:rPr>
          <w:rFonts w:asciiTheme="majorHAnsi" w:eastAsia="Times New Roman" w:hAnsiTheme="majorHAnsi" w:cstheme="majorHAnsi"/>
          <w:lang w:eastAsia="zh-CN" w:bidi="gu-IN"/>
        </w:rPr>
      </w:pPr>
      <w:r w:rsidRPr="00134514">
        <w:rPr>
          <w:rFonts w:asciiTheme="majorHAnsi" w:hAnsiTheme="majorHAnsi" w:cstheme="majorHAnsi"/>
          <w:color w:val="000000" w:themeColor="text1"/>
        </w:rPr>
        <w:t>Sección 14.1.2: Establece que se deben implementar controles para proteger la confidencialidad de la información en redes y sistemas. La ausencia del encabezado HSTS puede comprometer la confidencialidad al permitir comunicaciones no cifradas que podrían ser interceptadas.</w:t>
      </w:r>
    </w:p>
    <w:p w14:paraId="1C31B50F" w14:textId="77777777" w:rsidR="00E4157F" w:rsidRPr="00134514" w:rsidRDefault="00E4157F" w:rsidP="00E4157F">
      <w:pPr>
        <w:numPr>
          <w:ilvl w:val="0"/>
          <w:numId w:val="33"/>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 xml:space="preserve">Sección 15.1.3: Recomienda la protección de la información en sistemas de información. Los comentarios sospechosos en el código pueden </w:t>
      </w:r>
      <w:r w:rsidRPr="00134514">
        <w:rPr>
          <w:rFonts w:asciiTheme="majorHAnsi" w:hAnsiTheme="majorHAnsi" w:cstheme="majorHAnsi"/>
          <w:color w:val="000000" w:themeColor="text1"/>
        </w:rPr>
        <w:lastRenderedPageBreak/>
        <w:t>revelar detalles técnicos sobre la implementación y posibles puntos débiles, comprometiendo la seguridad de la información.</w:t>
      </w:r>
    </w:p>
    <w:p w14:paraId="39FBB127" w14:textId="77777777" w:rsidR="00E4157F" w:rsidRPr="00134514" w:rsidRDefault="00E4157F" w:rsidP="007A1783">
      <w:pPr>
        <w:pStyle w:val="Prrafodelista"/>
        <w:numPr>
          <w:ilvl w:val="0"/>
          <w:numId w:val="15"/>
        </w:numPr>
        <w:spacing w:line="276" w:lineRule="auto"/>
        <w:rPr>
          <w:rFonts w:asciiTheme="majorHAnsi" w:hAnsiTheme="majorHAnsi" w:cstheme="majorHAnsi"/>
          <w:b/>
          <w:bCs/>
          <w:color w:val="000000" w:themeColor="text1"/>
        </w:rPr>
      </w:pPr>
      <w:r w:rsidRPr="00134514">
        <w:rPr>
          <w:rFonts w:asciiTheme="majorHAnsi" w:hAnsiTheme="majorHAnsi" w:cstheme="majorHAnsi"/>
          <w:b/>
          <w:bCs/>
          <w:color w:val="000000" w:themeColor="text1"/>
        </w:rPr>
        <w:t xml:space="preserve">Hallazgo 3: </w:t>
      </w:r>
    </w:p>
    <w:p w14:paraId="44970975" w14:textId="77777777" w:rsidR="007A1783" w:rsidRPr="00134514" w:rsidRDefault="007A1783" w:rsidP="007A1783">
      <w:pPr>
        <w:pStyle w:val="Prrafodelista"/>
        <w:spacing w:line="276" w:lineRule="auto"/>
        <w:ind w:left="993"/>
        <w:jc w:val="both"/>
        <w:rPr>
          <w:rFonts w:asciiTheme="majorHAnsi" w:hAnsiTheme="majorHAnsi" w:cstheme="majorHAnsi"/>
          <w:b/>
          <w:bCs/>
          <w:color w:val="000000" w:themeColor="text1"/>
        </w:rPr>
      </w:pPr>
    </w:p>
    <w:p w14:paraId="1AA6DA90" w14:textId="77777777" w:rsidR="007A1783" w:rsidRPr="00134514" w:rsidRDefault="00E4157F" w:rsidP="007A1783">
      <w:pPr>
        <w:pStyle w:val="Prrafodelista"/>
        <w:spacing w:line="276" w:lineRule="auto"/>
        <w:ind w:left="993"/>
        <w:jc w:val="both"/>
        <w:rPr>
          <w:rFonts w:asciiTheme="majorHAnsi" w:hAnsiTheme="majorHAnsi" w:cstheme="majorHAnsi"/>
          <w:color w:val="000000" w:themeColor="text1"/>
        </w:rPr>
      </w:pPr>
      <w:r w:rsidRPr="00134514">
        <w:rPr>
          <w:rFonts w:asciiTheme="majorHAnsi" w:hAnsiTheme="majorHAnsi" w:cstheme="majorHAnsi"/>
          <w:color w:val="000000" w:themeColor="text1"/>
        </w:rPr>
        <w:t>La cláusula A.12 de la norma ISO/IEC 27001: Gestión de Incidentes de Seguridad de la Información, establece que una organización debe contar con procedimientos adecuados para manejar incidentes de seguridad de la información. Esto incluye responder a incidentes con acciones destinadas a contener y eliminar sus causas, registrar detalladamente los incidentes, comunicarse con las partes relevantes, analizar las causas y aplicar medidas correctivas y preventivas, así como revisar la eficacia de estas acciones por parte de la alta dirección para fomentar la mejora continua en la gestión de la seguridad de la información.</w:t>
      </w:r>
    </w:p>
    <w:p w14:paraId="52AE39EE" w14:textId="77777777" w:rsidR="007A1783" w:rsidRPr="00134514" w:rsidRDefault="007A1783" w:rsidP="007A1783">
      <w:pPr>
        <w:pStyle w:val="Prrafodelista"/>
        <w:spacing w:line="276" w:lineRule="auto"/>
        <w:ind w:left="993"/>
        <w:jc w:val="both"/>
        <w:rPr>
          <w:rFonts w:asciiTheme="majorHAnsi" w:hAnsiTheme="majorHAnsi" w:cstheme="majorHAnsi"/>
          <w:color w:val="000000" w:themeColor="text1"/>
        </w:rPr>
      </w:pPr>
    </w:p>
    <w:p w14:paraId="0D717B02" w14:textId="4B08F1B9" w:rsidR="007A1783" w:rsidRPr="00134514" w:rsidRDefault="00E4157F" w:rsidP="007A1783">
      <w:pPr>
        <w:pStyle w:val="Prrafodelista"/>
        <w:spacing w:line="276" w:lineRule="auto"/>
        <w:ind w:left="993"/>
        <w:jc w:val="both"/>
        <w:rPr>
          <w:rFonts w:asciiTheme="majorHAnsi" w:hAnsiTheme="majorHAnsi" w:cstheme="majorHAnsi"/>
          <w:color w:val="000000" w:themeColor="text1"/>
        </w:rPr>
      </w:pPr>
      <w:r w:rsidRPr="00134514">
        <w:rPr>
          <w:rFonts w:asciiTheme="majorHAnsi" w:hAnsiTheme="majorHAnsi" w:cstheme="majorHAnsi"/>
          <w:color w:val="000000" w:themeColor="text1"/>
        </w:rPr>
        <w:t>Durante la auditoría, se identificó que la organización no tiene una política formal de seguridad de la información. Esta política es fundamental para establecer directrices claras y procedimientos destinados a proteger los activos de información, garantizar el cumplimiento de normativas, y mitigar los riesgos asociados con la gestión de datos</w:t>
      </w:r>
      <w:r w:rsidR="007A1783" w:rsidRPr="00134514">
        <w:rPr>
          <w:rFonts w:asciiTheme="majorHAnsi" w:hAnsiTheme="majorHAnsi" w:cstheme="majorHAnsi"/>
          <w:color w:val="000000" w:themeColor="text1"/>
        </w:rPr>
        <w:t>.</w:t>
      </w:r>
    </w:p>
    <w:p w14:paraId="46D7C2A7" w14:textId="77777777" w:rsidR="007A1783" w:rsidRPr="00134514" w:rsidRDefault="007A1783" w:rsidP="007A1783">
      <w:pPr>
        <w:pStyle w:val="Prrafodelista"/>
        <w:spacing w:line="276" w:lineRule="auto"/>
        <w:ind w:left="993"/>
        <w:jc w:val="both"/>
        <w:rPr>
          <w:rFonts w:asciiTheme="majorHAnsi" w:hAnsiTheme="majorHAnsi" w:cstheme="majorHAnsi"/>
          <w:color w:val="000000" w:themeColor="text1"/>
        </w:rPr>
      </w:pPr>
    </w:p>
    <w:p w14:paraId="0AF84FBB"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Recomendaciones:</w:t>
      </w:r>
    </w:p>
    <w:p w14:paraId="73176D88" w14:textId="77777777" w:rsidR="00E4157F" w:rsidRPr="00134514" w:rsidRDefault="00E4157F" w:rsidP="00E4157F">
      <w:pPr>
        <w:pStyle w:val="Prrafodelista"/>
        <w:numPr>
          <w:ilvl w:val="0"/>
          <w:numId w:val="22"/>
        </w:numPr>
        <w:spacing w:line="276" w:lineRule="auto"/>
        <w:jc w:val="both"/>
        <w:rPr>
          <w:rFonts w:asciiTheme="majorHAnsi" w:hAnsiTheme="majorHAnsi" w:cstheme="majorHAnsi"/>
          <w:color w:val="000000" w:themeColor="text1"/>
        </w:rPr>
      </w:pPr>
      <w:r w:rsidRPr="00134514">
        <w:rPr>
          <w:rFonts w:asciiTheme="majorHAnsi" w:eastAsia="Times New Roman" w:hAnsiTheme="majorHAnsi" w:cstheme="majorHAnsi"/>
          <w:lang w:eastAsia="zh-CN" w:bidi="gu-IN"/>
        </w:rPr>
        <w:t xml:space="preserve">Desarrollo e Implementación de una Política de Seguridad de la Información: Según la Norma ISO/IEC 27001: Cláusula 5.2: </w:t>
      </w:r>
      <w:r w:rsidRPr="00134514">
        <w:rPr>
          <w:rFonts w:asciiTheme="majorHAnsi" w:hAnsiTheme="majorHAnsi" w:cstheme="majorHAnsi"/>
        </w:rPr>
        <w:t>Establecer una política de seguridad de la información adecuada al propósito de la organización, comunicada internamente y revisada periódicamente.</w:t>
      </w:r>
    </w:p>
    <w:p w14:paraId="64D1E7E0" w14:textId="77777777" w:rsidR="00E4157F" w:rsidRPr="00134514" w:rsidRDefault="00E4157F" w:rsidP="00E4157F">
      <w:pPr>
        <w:pStyle w:val="Prrafodelista"/>
        <w:numPr>
          <w:ilvl w:val="0"/>
          <w:numId w:val="22"/>
        </w:numPr>
        <w:spacing w:line="276" w:lineRule="auto"/>
        <w:jc w:val="both"/>
        <w:rPr>
          <w:rFonts w:asciiTheme="majorHAnsi" w:hAnsiTheme="majorHAnsi" w:cstheme="majorHAnsi"/>
          <w:color w:val="000000" w:themeColor="text1"/>
        </w:rPr>
      </w:pPr>
      <w:r w:rsidRPr="00134514">
        <w:rPr>
          <w:rFonts w:asciiTheme="majorHAnsi" w:eastAsia="Times New Roman" w:hAnsiTheme="majorHAnsi" w:cstheme="majorHAnsi"/>
          <w:lang w:eastAsia="zh-CN" w:bidi="gu-IN"/>
        </w:rPr>
        <w:t>Realizar Evaluaciones de Riesgos:</w:t>
      </w:r>
      <w:r w:rsidRPr="00134514">
        <w:rPr>
          <w:rFonts w:asciiTheme="majorHAnsi" w:hAnsiTheme="majorHAnsi" w:cstheme="majorHAnsi"/>
          <w:color w:val="000000" w:themeColor="text1"/>
        </w:rPr>
        <w:t xml:space="preserve"> Según la norma </w:t>
      </w:r>
      <w:r w:rsidRPr="00134514">
        <w:rPr>
          <w:rFonts w:asciiTheme="majorHAnsi" w:hAnsiTheme="majorHAnsi" w:cstheme="majorHAnsi"/>
        </w:rPr>
        <w:t>ISO/IEC 27001 - Cláusula 6.1.2: Realizar evaluaciones de riesgos a intervalos planificados y ante cambios significativos.</w:t>
      </w:r>
    </w:p>
    <w:p w14:paraId="63B964C0" w14:textId="77777777" w:rsidR="00E4157F" w:rsidRPr="00134514" w:rsidRDefault="00E4157F" w:rsidP="00E4157F">
      <w:pPr>
        <w:pStyle w:val="Prrafodelista"/>
        <w:numPr>
          <w:ilvl w:val="0"/>
          <w:numId w:val="22"/>
        </w:numPr>
        <w:spacing w:line="276" w:lineRule="auto"/>
        <w:jc w:val="both"/>
        <w:rPr>
          <w:rFonts w:asciiTheme="majorHAnsi" w:hAnsiTheme="majorHAnsi" w:cstheme="majorHAnsi"/>
          <w:color w:val="000000" w:themeColor="text1"/>
        </w:rPr>
      </w:pPr>
      <w:r w:rsidRPr="00134514">
        <w:rPr>
          <w:rFonts w:asciiTheme="majorHAnsi" w:eastAsia="Times New Roman" w:hAnsiTheme="majorHAnsi" w:cstheme="majorHAnsi"/>
          <w:lang w:eastAsia="zh-CN" w:bidi="gu-IN"/>
        </w:rPr>
        <w:t>Establecer un proceso de gestión de incidentes: Según la norma ISO/IEC 27001 - Cláusula 16: Establecer procedimientos para gestionar incidentes de seguridad de la información, incluyendo detección, reporte, respuesta y lecciones aprendidas.</w:t>
      </w:r>
    </w:p>
    <w:p w14:paraId="5A5AF490" w14:textId="77777777" w:rsidR="00E4157F" w:rsidRPr="00134514" w:rsidRDefault="00E4157F" w:rsidP="00E4157F">
      <w:pPr>
        <w:pStyle w:val="Prrafodelista"/>
        <w:numPr>
          <w:ilvl w:val="0"/>
          <w:numId w:val="22"/>
        </w:numPr>
        <w:spacing w:line="276" w:lineRule="auto"/>
        <w:jc w:val="both"/>
        <w:rPr>
          <w:rFonts w:asciiTheme="majorHAnsi" w:hAnsiTheme="majorHAnsi" w:cstheme="majorHAnsi"/>
          <w:color w:val="000000" w:themeColor="text1"/>
        </w:rPr>
      </w:pPr>
      <w:r w:rsidRPr="00134514">
        <w:rPr>
          <w:rFonts w:asciiTheme="majorHAnsi" w:eastAsia="Times New Roman" w:hAnsiTheme="majorHAnsi" w:cstheme="majorHAnsi"/>
          <w:lang w:eastAsia="zh-CN" w:bidi="gu-IN"/>
        </w:rPr>
        <w:t>Capacitar y Concienciar al Personal: Según la norma ISO/IEC 27001 - Cláusula 7.2: Asegurar que el personal tenga la competencia necesaria basada en educación, entrenamiento o experiencia.</w:t>
      </w:r>
    </w:p>
    <w:p w14:paraId="6E6517D8" w14:textId="77777777" w:rsidR="00E4157F" w:rsidRPr="00134514" w:rsidRDefault="00E4157F" w:rsidP="00E4157F">
      <w:pPr>
        <w:pStyle w:val="Prrafodelista"/>
        <w:numPr>
          <w:ilvl w:val="0"/>
          <w:numId w:val="22"/>
        </w:numPr>
        <w:spacing w:line="276" w:lineRule="auto"/>
        <w:jc w:val="both"/>
        <w:rPr>
          <w:rFonts w:asciiTheme="majorHAnsi" w:hAnsiTheme="majorHAnsi" w:cstheme="majorHAnsi"/>
          <w:color w:val="000000" w:themeColor="text1"/>
        </w:rPr>
      </w:pPr>
      <w:r w:rsidRPr="00134514">
        <w:rPr>
          <w:rFonts w:asciiTheme="majorHAnsi" w:eastAsia="Times New Roman" w:hAnsiTheme="majorHAnsi" w:cstheme="majorHAnsi"/>
          <w:lang w:eastAsia="zh-CN" w:bidi="gu-IN"/>
        </w:rPr>
        <w:t>Establecer Comunicación Interna y Externa: Según la norma ISO/IEC 27001 - Cláusula 7.4: Determinar las necesidades de comunicación interna y externa sobre seguridad de la información.</w:t>
      </w:r>
    </w:p>
    <w:p w14:paraId="3750AA03" w14:textId="77777777" w:rsidR="00E4157F" w:rsidRPr="00134514" w:rsidRDefault="00E4157F" w:rsidP="00E4157F">
      <w:pPr>
        <w:pStyle w:val="Prrafodelista"/>
        <w:numPr>
          <w:ilvl w:val="0"/>
          <w:numId w:val="22"/>
        </w:numPr>
        <w:spacing w:line="276" w:lineRule="auto"/>
        <w:jc w:val="both"/>
        <w:rPr>
          <w:rFonts w:asciiTheme="majorHAnsi" w:hAnsiTheme="majorHAnsi" w:cstheme="majorHAnsi"/>
          <w:color w:val="000000" w:themeColor="text1"/>
        </w:rPr>
      </w:pPr>
      <w:r w:rsidRPr="00134514">
        <w:rPr>
          <w:rFonts w:asciiTheme="majorHAnsi" w:eastAsia="Times New Roman" w:hAnsiTheme="majorHAnsi" w:cstheme="majorHAnsi"/>
          <w:lang w:eastAsia="zh-CN" w:bidi="gu-IN"/>
        </w:rPr>
        <w:t>Revisar y Mejorar Continuamente: Según la norma ISO/IEC 27001 - Cláusula 10: Mejorar continuamente la idoneidad, adecuación y eficacia del sistema de gestión de la seguridad de la información.</w:t>
      </w:r>
    </w:p>
    <w:p w14:paraId="2C970856" w14:textId="77777777" w:rsidR="00E4157F" w:rsidRPr="00134514" w:rsidRDefault="00E4157F" w:rsidP="00E4157F">
      <w:pPr>
        <w:pStyle w:val="Prrafodelista"/>
        <w:spacing w:line="276" w:lineRule="auto"/>
        <w:ind w:left="1440"/>
        <w:jc w:val="both"/>
        <w:rPr>
          <w:rFonts w:asciiTheme="majorHAnsi" w:hAnsiTheme="majorHAnsi" w:cstheme="majorHAnsi"/>
          <w:color w:val="000000" w:themeColor="text1"/>
        </w:rPr>
      </w:pPr>
    </w:p>
    <w:p w14:paraId="521757F4" w14:textId="77777777" w:rsidR="007A1783" w:rsidRDefault="007A1783" w:rsidP="00E4157F">
      <w:pPr>
        <w:pStyle w:val="Prrafodelista"/>
        <w:spacing w:line="276" w:lineRule="auto"/>
        <w:ind w:left="1440"/>
        <w:jc w:val="both"/>
        <w:rPr>
          <w:rFonts w:asciiTheme="majorHAnsi" w:hAnsiTheme="majorHAnsi" w:cstheme="majorHAnsi"/>
          <w:color w:val="000000" w:themeColor="text1"/>
        </w:rPr>
      </w:pPr>
    </w:p>
    <w:p w14:paraId="4E7E2C1A" w14:textId="77777777" w:rsidR="00936042" w:rsidRPr="00134514" w:rsidRDefault="00936042" w:rsidP="00E4157F">
      <w:pPr>
        <w:pStyle w:val="Prrafodelista"/>
        <w:spacing w:line="276" w:lineRule="auto"/>
        <w:ind w:left="1440"/>
        <w:jc w:val="both"/>
        <w:rPr>
          <w:rFonts w:asciiTheme="majorHAnsi" w:hAnsiTheme="majorHAnsi" w:cstheme="majorHAnsi"/>
          <w:color w:val="000000" w:themeColor="text1"/>
        </w:rPr>
      </w:pPr>
    </w:p>
    <w:p w14:paraId="6A03F55D" w14:textId="77777777" w:rsidR="007A1783" w:rsidRPr="00134514" w:rsidRDefault="007A1783" w:rsidP="00E4157F">
      <w:pPr>
        <w:pStyle w:val="Prrafodelista"/>
        <w:spacing w:line="276" w:lineRule="auto"/>
        <w:ind w:left="1440"/>
        <w:jc w:val="both"/>
        <w:rPr>
          <w:rFonts w:asciiTheme="majorHAnsi" w:hAnsiTheme="majorHAnsi" w:cstheme="majorHAnsi"/>
          <w:color w:val="000000" w:themeColor="text1"/>
        </w:rPr>
      </w:pPr>
    </w:p>
    <w:p w14:paraId="6386B8B7" w14:textId="77777777" w:rsidR="007A1783" w:rsidRPr="00134514" w:rsidRDefault="007A1783" w:rsidP="00E4157F">
      <w:pPr>
        <w:pStyle w:val="Prrafodelista"/>
        <w:spacing w:line="276" w:lineRule="auto"/>
        <w:ind w:left="1440"/>
        <w:jc w:val="both"/>
        <w:rPr>
          <w:rFonts w:asciiTheme="majorHAnsi" w:hAnsiTheme="majorHAnsi" w:cstheme="majorHAnsi"/>
          <w:color w:val="000000" w:themeColor="text1"/>
        </w:rPr>
      </w:pPr>
    </w:p>
    <w:p w14:paraId="39279D84" w14:textId="77777777" w:rsidR="00E4157F" w:rsidRPr="00134514" w:rsidRDefault="00E4157F" w:rsidP="007A1783">
      <w:pPr>
        <w:pStyle w:val="Prrafodelista"/>
        <w:numPr>
          <w:ilvl w:val="0"/>
          <w:numId w:val="15"/>
        </w:numPr>
        <w:spacing w:line="276" w:lineRule="auto"/>
        <w:rPr>
          <w:rFonts w:asciiTheme="majorHAnsi" w:hAnsiTheme="majorHAnsi" w:cstheme="majorHAnsi"/>
          <w:b/>
          <w:bCs/>
          <w:color w:val="000000" w:themeColor="text1"/>
        </w:rPr>
      </w:pPr>
      <w:r w:rsidRPr="00134514">
        <w:rPr>
          <w:rFonts w:asciiTheme="majorHAnsi" w:hAnsiTheme="majorHAnsi" w:cstheme="majorHAnsi"/>
          <w:b/>
          <w:bCs/>
          <w:color w:val="000000" w:themeColor="text1"/>
        </w:rPr>
        <w:lastRenderedPageBreak/>
        <w:t xml:space="preserve">Hallazgo 4: </w:t>
      </w:r>
    </w:p>
    <w:p w14:paraId="3FD2955D" w14:textId="77777777" w:rsidR="00E4157F" w:rsidRPr="00134514" w:rsidRDefault="00E4157F" w:rsidP="00E4157F">
      <w:pPr>
        <w:pStyle w:val="Prrafodelista"/>
        <w:spacing w:line="276" w:lineRule="auto"/>
        <w:ind w:left="993"/>
        <w:jc w:val="both"/>
        <w:rPr>
          <w:rFonts w:asciiTheme="majorHAnsi" w:hAnsiTheme="majorHAnsi" w:cstheme="majorHAnsi"/>
          <w:color w:val="000000" w:themeColor="text1"/>
        </w:rPr>
      </w:pPr>
      <w:r w:rsidRPr="00134514">
        <w:rPr>
          <w:rFonts w:asciiTheme="majorHAnsi" w:hAnsiTheme="majorHAnsi" w:cstheme="majorHAnsi"/>
          <w:color w:val="000000" w:themeColor="text1"/>
        </w:rPr>
        <w:t>Se observó la ausencia de plan de respuestas a incidentes</w:t>
      </w:r>
    </w:p>
    <w:p w14:paraId="0CB8E469"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Normas:</w:t>
      </w:r>
    </w:p>
    <w:p w14:paraId="2C1F3888" w14:textId="77777777" w:rsidR="00E4157F" w:rsidRPr="00134514" w:rsidRDefault="00E4157F" w:rsidP="00E4157F">
      <w:pPr>
        <w:pStyle w:val="Prrafodelista"/>
        <w:numPr>
          <w:ilvl w:val="0"/>
          <w:numId w:val="34"/>
        </w:numPr>
        <w:spacing w:before="100" w:beforeAutospacing="1" w:after="100" w:afterAutospacing="1" w:line="276" w:lineRule="auto"/>
        <w:ind w:left="1843"/>
        <w:jc w:val="both"/>
        <w:rPr>
          <w:rFonts w:asciiTheme="majorHAnsi" w:eastAsia="Times New Roman" w:hAnsiTheme="majorHAnsi" w:cstheme="majorHAnsi"/>
          <w:lang w:eastAsia="zh-CN" w:bidi="gu-IN"/>
        </w:rPr>
      </w:pPr>
      <w:r w:rsidRPr="00134514">
        <w:rPr>
          <w:rFonts w:asciiTheme="majorHAnsi" w:eastAsia="Times New Roman" w:hAnsiTheme="majorHAnsi" w:cstheme="majorHAnsi"/>
          <w:lang w:eastAsia="zh-CN" w:bidi="gu-IN"/>
        </w:rPr>
        <w:t>Norma ISO 27001-Cláusula 16 (Gestión de Incidentes de Seguridad de la Información): ISO 27001 requiere que las organizaciones establezcan un proceso de gestión de incidentes de seguridad de la información. Esto incluye la identificación, reporte, evaluación, respuesta y aprendizaje de incidentes. La ausencia de un plan de respuestas a incidentes implica el incumplimiento de esta cláusula, lo que puede poner en riesgo la seguridad de la información y la capacidad de la organización para gestionar y mitigar incidentes de manera efectiva.</w:t>
      </w:r>
    </w:p>
    <w:p w14:paraId="44C88F93" w14:textId="77777777" w:rsidR="00E4157F" w:rsidRPr="00134514" w:rsidRDefault="00E4157F" w:rsidP="00E4157F">
      <w:pPr>
        <w:pStyle w:val="Prrafodelista"/>
        <w:numPr>
          <w:ilvl w:val="0"/>
          <w:numId w:val="34"/>
        </w:numPr>
        <w:spacing w:before="100" w:beforeAutospacing="1" w:after="100" w:afterAutospacing="1" w:line="276" w:lineRule="auto"/>
        <w:ind w:left="1843"/>
        <w:jc w:val="both"/>
        <w:rPr>
          <w:rFonts w:asciiTheme="majorHAnsi" w:eastAsia="Times New Roman" w:hAnsiTheme="majorHAnsi" w:cstheme="majorHAnsi"/>
          <w:lang w:eastAsia="zh-CN" w:bidi="gu-IN"/>
        </w:rPr>
      </w:pPr>
      <w:r w:rsidRPr="00134514">
        <w:rPr>
          <w:rFonts w:asciiTheme="majorHAnsi" w:eastAsia="Times New Roman" w:hAnsiTheme="majorHAnsi" w:cstheme="majorHAnsi"/>
          <w:lang w:eastAsia="zh-CN" w:bidi="gu-IN"/>
        </w:rPr>
        <w:t>ITIL: Define la gestión de incidentes como un proceso crucial para restaurar el servicio normal lo más rápido posible tras una interrupción, minimizando el impacto en las operaciones del negocio. La ausencia de un plan de respuesta a incidentes significa que no se cumple con las mejores prácticas de ITIL para la gestión de incidentes, lo que puede resultar en tiempos de inactividad prolongados y un impacto negativo en la calidad del servicio.</w:t>
      </w:r>
    </w:p>
    <w:p w14:paraId="5D38CFE5"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Recomendaciones:</w:t>
      </w:r>
    </w:p>
    <w:p w14:paraId="678C67B2" w14:textId="77777777" w:rsidR="00E4157F" w:rsidRPr="00134514" w:rsidRDefault="00E4157F" w:rsidP="00E4157F">
      <w:pPr>
        <w:pStyle w:val="Prrafodelista"/>
        <w:spacing w:line="276" w:lineRule="auto"/>
        <w:ind w:left="1440"/>
        <w:jc w:val="both"/>
        <w:rPr>
          <w:rFonts w:asciiTheme="majorHAnsi" w:hAnsiTheme="majorHAnsi" w:cstheme="majorHAnsi"/>
        </w:rPr>
      </w:pPr>
      <w:r w:rsidRPr="00134514">
        <w:rPr>
          <w:rFonts w:asciiTheme="majorHAnsi" w:hAnsiTheme="majorHAnsi" w:cstheme="majorHAnsi"/>
        </w:rPr>
        <w:t>Para cumplir con las normas ISO 27001 e ITIL, se recomienda desarrollar un plan formal de respuesta a incidentes que incluya procedimientos para la identificación, reporte, evaluación, respuesta y seguimiento de incidentes, asegurando la alineación con la cláusula 16 de ISO 27001. Capacitar al personal en el manejo de incidentes y realizar simulacros regulares, además de establecer un proceso de gestión de incidentes claro y estructurado según las mejores prácticas de ITIL. Asignar roles y responsabilidades específicas al equipo de respuesta, y monitorear y revisar continuamente el proceso, implementando mejoras basadas en evaluaciones y análisis de incidentes pasados.</w:t>
      </w:r>
    </w:p>
    <w:p w14:paraId="4DF01B3A" w14:textId="77777777" w:rsidR="007A1783" w:rsidRPr="00134514" w:rsidRDefault="007A1783" w:rsidP="00E4157F">
      <w:pPr>
        <w:pStyle w:val="Prrafodelista"/>
        <w:spacing w:line="276" w:lineRule="auto"/>
        <w:ind w:left="1440"/>
        <w:jc w:val="both"/>
        <w:rPr>
          <w:rFonts w:asciiTheme="majorHAnsi" w:hAnsiTheme="majorHAnsi" w:cstheme="majorHAnsi"/>
          <w:color w:val="000000" w:themeColor="text1"/>
        </w:rPr>
      </w:pPr>
    </w:p>
    <w:p w14:paraId="1072F9E6" w14:textId="77777777" w:rsidR="00E4157F" w:rsidRPr="00134514" w:rsidRDefault="00E4157F" w:rsidP="007A1783">
      <w:pPr>
        <w:pStyle w:val="Prrafodelista"/>
        <w:numPr>
          <w:ilvl w:val="0"/>
          <w:numId w:val="15"/>
        </w:numPr>
        <w:spacing w:line="276" w:lineRule="auto"/>
        <w:rPr>
          <w:rFonts w:asciiTheme="majorHAnsi" w:hAnsiTheme="majorHAnsi" w:cstheme="majorHAnsi"/>
          <w:b/>
          <w:bCs/>
          <w:color w:val="000000" w:themeColor="text1"/>
        </w:rPr>
      </w:pPr>
      <w:r w:rsidRPr="00134514">
        <w:rPr>
          <w:rFonts w:asciiTheme="majorHAnsi" w:hAnsiTheme="majorHAnsi" w:cstheme="majorHAnsi"/>
          <w:b/>
          <w:bCs/>
          <w:color w:val="000000" w:themeColor="text1"/>
        </w:rPr>
        <w:t xml:space="preserve">Hallazgo 5: </w:t>
      </w:r>
    </w:p>
    <w:p w14:paraId="3DF05CF5" w14:textId="77777777" w:rsidR="007A1783" w:rsidRPr="00134514" w:rsidRDefault="007A1783" w:rsidP="007A1783">
      <w:pPr>
        <w:pStyle w:val="Prrafodelista"/>
        <w:spacing w:line="276" w:lineRule="auto"/>
        <w:ind w:left="1080"/>
        <w:rPr>
          <w:rFonts w:asciiTheme="majorHAnsi" w:hAnsiTheme="majorHAnsi" w:cstheme="majorHAnsi"/>
          <w:b/>
          <w:bCs/>
          <w:color w:val="000000" w:themeColor="text1"/>
        </w:rPr>
      </w:pPr>
    </w:p>
    <w:p w14:paraId="25E9A50D" w14:textId="77777777" w:rsidR="00E4157F" w:rsidRPr="00134514" w:rsidRDefault="00E4157F" w:rsidP="00E4157F">
      <w:pPr>
        <w:pStyle w:val="Prrafodelista"/>
        <w:spacing w:line="276" w:lineRule="auto"/>
        <w:ind w:left="1134"/>
        <w:jc w:val="both"/>
        <w:rPr>
          <w:rFonts w:asciiTheme="majorHAnsi" w:hAnsiTheme="majorHAnsi" w:cstheme="majorHAnsi"/>
          <w:color w:val="000000" w:themeColor="text1"/>
        </w:rPr>
      </w:pPr>
      <w:r w:rsidRPr="00134514">
        <w:rPr>
          <w:rFonts w:asciiTheme="majorHAnsi" w:hAnsiTheme="majorHAnsi" w:cstheme="majorHAnsi"/>
          <w:color w:val="000000" w:themeColor="text1"/>
        </w:rPr>
        <w:t>Se observó que tiene una Ausencia del plan estratégico</w:t>
      </w:r>
    </w:p>
    <w:p w14:paraId="0F6DBBEB"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Normas:</w:t>
      </w:r>
    </w:p>
    <w:p w14:paraId="7FCED1D3" w14:textId="77777777" w:rsidR="00E4157F" w:rsidRPr="00134514" w:rsidRDefault="00E4157F" w:rsidP="00E4157F">
      <w:pPr>
        <w:pStyle w:val="Prrafodelista"/>
        <w:numPr>
          <w:ilvl w:val="0"/>
          <w:numId w:val="24"/>
        </w:numPr>
        <w:spacing w:line="276" w:lineRule="auto"/>
        <w:jc w:val="both"/>
        <w:rPr>
          <w:rFonts w:asciiTheme="majorHAnsi" w:hAnsiTheme="majorHAnsi" w:cstheme="majorHAnsi"/>
          <w:color w:val="000000" w:themeColor="text1"/>
        </w:rPr>
      </w:pPr>
      <w:r w:rsidRPr="00134514">
        <w:rPr>
          <w:rFonts w:asciiTheme="majorHAnsi" w:hAnsiTheme="majorHAnsi" w:cstheme="majorHAnsi"/>
        </w:rPr>
        <w:t>ISO 27001 requiere comprender el contexto de la organización (cláusula 4) y establecer objetivos claros para la seguridad de la información. La alta dirección debe demostrar liderazgo y compromiso mediante una política de seguridad y objetivos alineados con la estrategia organizacional (cláusula 5). Además, la planificación debe incluir la gestión de riesgos y oportunidades y el establecimiento de objetivos claros, guiados por un plan estratégico (cláusula 6).</w:t>
      </w:r>
    </w:p>
    <w:p w14:paraId="3C549958" w14:textId="77777777" w:rsidR="00E4157F" w:rsidRPr="00936042" w:rsidRDefault="00E4157F" w:rsidP="00E4157F">
      <w:pPr>
        <w:pStyle w:val="Prrafodelista"/>
        <w:numPr>
          <w:ilvl w:val="0"/>
          <w:numId w:val="24"/>
        </w:numPr>
        <w:spacing w:line="276" w:lineRule="auto"/>
        <w:jc w:val="both"/>
        <w:rPr>
          <w:rFonts w:asciiTheme="majorHAnsi" w:hAnsiTheme="majorHAnsi" w:cstheme="majorHAnsi"/>
          <w:color w:val="000000" w:themeColor="text1"/>
        </w:rPr>
      </w:pPr>
      <w:r w:rsidRPr="00134514">
        <w:rPr>
          <w:rFonts w:asciiTheme="majorHAnsi" w:hAnsiTheme="majorHAnsi" w:cstheme="majorHAnsi"/>
        </w:rPr>
        <w:t>ITIL enfatiza la estrategia de servicio para definir visión, misión y objetivos de los servicios de TI. Sin un plan estratégico, la entrega y gestión de servicios carecen de dirección. El diseño, transición y operación de servicios deben alinearse con la estrategia, y la mejora continua necesita esta alineación para ser efectiva.</w:t>
      </w:r>
    </w:p>
    <w:p w14:paraId="075BB979" w14:textId="77777777" w:rsidR="00936042" w:rsidRPr="00134514" w:rsidRDefault="00936042" w:rsidP="00936042">
      <w:pPr>
        <w:pStyle w:val="Prrafodelista"/>
        <w:spacing w:line="276" w:lineRule="auto"/>
        <w:ind w:left="2160"/>
        <w:jc w:val="both"/>
        <w:rPr>
          <w:rFonts w:asciiTheme="majorHAnsi" w:hAnsiTheme="majorHAnsi" w:cstheme="majorHAnsi"/>
          <w:color w:val="000000" w:themeColor="text1"/>
        </w:rPr>
      </w:pPr>
    </w:p>
    <w:p w14:paraId="148B8B08"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lastRenderedPageBreak/>
        <w:t>Recomendaciones:</w:t>
      </w:r>
    </w:p>
    <w:p w14:paraId="48615F03" w14:textId="77777777" w:rsidR="00E4157F" w:rsidRPr="00134514" w:rsidRDefault="00E4157F" w:rsidP="00E4157F">
      <w:pPr>
        <w:pStyle w:val="Prrafodelista"/>
        <w:spacing w:line="276" w:lineRule="auto"/>
        <w:ind w:left="1440"/>
        <w:jc w:val="both"/>
        <w:rPr>
          <w:rFonts w:asciiTheme="majorHAnsi" w:hAnsiTheme="majorHAnsi" w:cstheme="majorHAnsi"/>
        </w:rPr>
      </w:pPr>
      <w:r w:rsidRPr="00134514">
        <w:rPr>
          <w:rFonts w:asciiTheme="majorHAnsi" w:hAnsiTheme="majorHAnsi" w:cstheme="majorHAnsi"/>
        </w:rPr>
        <w:t>Para cumplir con las normas ISO 27001 e ITIL, se recomienda desarrollar e implementar un plan estratégico claro que comprenda el contexto organizacional y defina objetivos claros. La alta dirección debe demostrar liderazgo y compromiso con políticas y objetivos alineados con la estrategia organizacional. La planificación estratégica debe incluir la gestión de riesgos y oportunidades para guiar la implementación y operación de sistemas de gestión y servicios de TI. Además, se debe fomentar la mejora continua para asegurar que todas las iniciativas estén alineadas con la dirección estratégica de la organización.</w:t>
      </w:r>
    </w:p>
    <w:p w14:paraId="0F38D2E8" w14:textId="77777777" w:rsidR="007A1783" w:rsidRPr="00134514" w:rsidRDefault="007A1783" w:rsidP="00E4157F">
      <w:pPr>
        <w:pStyle w:val="Prrafodelista"/>
        <w:spacing w:line="276" w:lineRule="auto"/>
        <w:ind w:left="1440"/>
        <w:jc w:val="both"/>
        <w:rPr>
          <w:rFonts w:asciiTheme="majorHAnsi" w:hAnsiTheme="majorHAnsi" w:cstheme="majorHAnsi"/>
          <w:b/>
          <w:bCs/>
          <w:color w:val="000000" w:themeColor="text1"/>
        </w:rPr>
      </w:pPr>
    </w:p>
    <w:p w14:paraId="5A86DD44" w14:textId="77777777" w:rsidR="00E4157F" w:rsidRPr="00134514" w:rsidRDefault="00E4157F" w:rsidP="007A1783">
      <w:pPr>
        <w:pStyle w:val="Prrafodelista"/>
        <w:numPr>
          <w:ilvl w:val="0"/>
          <w:numId w:val="15"/>
        </w:numPr>
        <w:spacing w:line="276" w:lineRule="auto"/>
        <w:rPr>
          <w:rFonts w:asciiTheme="majorHAnsi" w:hAnsiTheme="majorHAnsi" w:cstheme="majorHAnsi"/>
          <w:b/>
          <w:bCs/>
          <w:color w:val="000000" w:themeColor="text1"/>
        </w:rPr>
      </w:pPr>
      <w:r w:rsidRPr="00134514">
        <w:rPr>
          <w:rFonts w:asciiTheme="majorHAnsi" w:hAnsiTheme="majorHAnsi" w:cstheme="majorHAnsi"/>
          <w:b/>
          <w:bCs/>
          <w:color w:val="000000" w:themeColor="text1"/>
        </w:rPr>
        <w:t>Hallazgo 6:</w:t>
      </w:r>
    </w:p>
    <w:p w14:paraId="61130902" w14:textId="77777777" w:rsidR="007A1783" w:rsidRPr="00134514" w:rsidRDefault="007A1783" w:rsidP="007A1783">
      <w:pPr>
        <w:pStyle w:val="Prrafodelista"/>
        <w:spacing w:line="276" w:lineRule="auto"/>
        <w:ind w:left="1080"/>
        <w:rPr>
          <w:rFonts w:asciiTheme="majorHAnsi" w:hAnsiTheme="majorHAnsi" w:cstheme="majorHAnsi"/>
          <w:b/>
          <w:bCs/>
          <w:color w:val="000000" w:themeColor="text1"/>
        </w:rPr>
      </w:pPr>
    </w:p>
    <w:p w14:paraId="02E3581E" w14:textId="77777777" w:rsidR="00E4157F" w:rsidRPr="00134514" w:rsidRDefault="00E4157F" w:rsidP="00E4157F">
      <w:pPr>
        <w:pStyle w:val="Prrafodelista"/>
        <w:spacing w:line="276" w:lineRule="auto"/>
        <w:ind w:left="993"/>
        <w:jc w:val="both"/>
        <w:rPr>
          <w:rFonts w:asciiTheme="majorHAnsi" w:hAnsiTheme="majorHAnsi" w:cstheme="majorHAnsi"/>
          <w:b/>
          <w:bCs/>
          <w:color w:val="000000" w:themeColor="text1"/>
        </w:rPr>
      </w:pPr>
      <w:r w:rsidRPr="00134514">
        <w:rPr>
          <w:rFonts w:asciiTheme="majorHAnsi" w:hAnsiTheme="majorHAnsi" w:cstheme="majorHAnsi"/>
          <w:b/>
          <w:bCs/>
          <w:color w:val="000000" w:themeColor="text1"/>
        </w:rPr>
        <w:t>USABILIDAD DEL SISTEMA:</w:t>
      </w:r>
    </w:p>
    <w:p w14:paraId="66B82547" w14:textId="77777777" w:rsidR="00E4157F" w:rsidRPr="00134514" w:rsidRDefault="00E4157F" w:rsidP="00E4157F">
      <w:pPr>
        <w:pStyle w:val="Prrafodelista"/>
        <w:spacing w:line="276" w:lineRule="auto"/>
        <w:ind w:left="993"/>
        <w:jc w:val="both"/>
        <w:rPr>
          <w:rFonts w:asciiTheme="majorHAnsi" w:hAnsiTheme="majorHAnsi" w:cstheme="majorHAnsi"/>
          <w:color w:val="000000" w:themeColor="text1"/>
        </w:rPr>
      </w:pPr>
      <w:r w:rsidRPr="00134514">
        <w:rPr>
          <w:rFonts w:asciiTheme="majorHAnsi" w:hAnsiTheme="majorHAnsi" w:cstheme="majorHAnsi"/>
          <w:color w:val="000000" w:themeColor="text1"/>
        </w:rPr>
        <w:t>El sistema es calificado como fácil de usar en general y cumple con la mayoría de las necesidades laborales de los usuarios.</w:t>
      </w:r>
    </w:p>
    <w:p w14:paraId="417AFF58"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Normas:</w:t>
      </w:r>
    </w:p>
    <w:p w14:paraId="26A2A8B0" w14:textId="77777777" w:rsidR="00E4157F" w:rsidRPr="00134514" w:rsidRDefault="00E4157F" w:rsidP="00E4157F">
      <w:pPr>
        <w:pStyle w:val="Prrafodelista"/>
        <w:numPr>
          <w:ilvl w:val="0"/>
          <w:numId w:val="35"/>
        </w:numPr>
        <w:spacing w:line="276" w:lineRule="auto"/>
        <w:jc w:val="both"/>
        <w:rPr>
          <w:rFonts w:asciiTheme="majorHAnsi" w:hAnsiTheme="majorHAnsi" w:cstheme="majorHAnsi"/>
          <w:color w:val="000000" w:themeColor="text1"/>
        </w:rPr>
      </w:pPr>
      <w:r w:rsidRPr="00134514">
        <w:rPr>
          <w:rStyle w:val="Textoennegrita"/>
          <w:rFonts w:asciiTheme="majorHAnsi" w:hAnsiTheme="majorHAnsi" w:cstheme="majorHAnsi"/>
        </w:rPr>
        <w:t>ISO 9241-11:2018 (Ergonomía de la interacción humano-sistema - Parte 11: Usabilidad: Definición y conceptos generales)</w:t>
      </w:r>
      <w:r w:rsidRPr="00134514">
        <w:rPr>
          <w:rFonts w:asciiTheme="majorHAnsi" w:hAnsiTheme="majorHAnsi" w:cstheme="majorHAnsi"/>
        </w:rPr>
        <w:br/>
        <w:t>Esta norma proporciona directrices para medir y evaluar la usabilidad de los sistemas interactivos. Define la usabilidad en términos de efectividad, eficiencia y satisfacción en un contexto de uso específico, asegurando que el sistema sea fácil de usar y satisfactorio para los usuarios.</w:t>
      </w:r>
    </w:p>
    <w:p w14:paraId="492E39FC" w14:textId="77777777" w:rsidR="00E4157F" w:rsidRPr="00134514" w:rsidRDefault="00E4157F" w:rsidP="00E4157F">
      <w:pPr>
        <w:pStyle w:val="Prrafodelista"/>
        <w:numPr>
          <w:ilvl w:val="0"/>
          <w:numId w:val="29"/>
        </w:numPr>
        <w:spacing w:line="276" w:lineRule="auto"/>
        <w:jc w:val="both"/>
        <w:rPr>
          <w:rFonts w:asciiTheme="majorHAnsi" w:hAnsiTheme="majorHAnsi" w:cstheme="majorHAnsi"/>
          <w:color w:val="000000" w:themeColor="text1"/>
        </w:rPr>
      </w:pPr>
      <w:r w:rsidRPr="00134514">
        <w:rPr>
          <w:rFonts w:asciiTheme="majorHAnsi" w:hAnsiTheme="majorHAnsi" w:cstheme="majorHAnsi"/>
          <w:color w:val="000000" w:themeColor="text1"/>
        </w:rPr>
        <w:t xml:space="preserve">Recomendaciones: </w:t>
      </w:r>
    </w:p>
    <w:p w14:paraId="0D734E6B" w14:textId="77777777" w:rsidR="00E4157F" w:rsidRPr="00134514" w:rsidRDefault="00E4157F" w:rsidP="00E4157F">
      <w:pPr>
        <w:pStyle w:val="Prrafodelista"/>
        <w:numPr>
          <w:ilvl w:val="0"/>
          <w:numId w:val="36"/>
        </w:numPr>
        <w:spacing w:line="276" w:lineRule="auto"/>
        <w:ind w:left="2127"/>
        <w:jc w:val="both"/>
        <w:rPr>
          <w:rFonts w:asciiTheme="majorHAnsi" w:hAnsiTheme="majorHAnsi" w:cstheme="majorHAnsi"/>
          <w:color w:val="000000" w:themeColor="text1"/>
        </w:rPr>
      </w:pPr>
      <w:r w:rsidRPr="00134514">
        <w:rPr>
          <w:rStyle w:val="Textoennegrita"/>
          <w:rFonts w:asciiTheme="majorHAnsi" w:hAnsiTheme="majorHAnsi" w:cstheme="majorHAnsi"/>
        </w:rPr>
        <w:t xml:space="preserve">ITIL </w:t>
      </w:r>
      <w:proofErr w:type="spellStart"/>
      <w:r w:rsidRPr="00134514">
        <w:rPr>
          <w:rStyle w:val="Textoennegrita"/>
          <w:rFonts w:asciiTheme="majorHAnsi" w:hAnsiTheme="majorHAnsi" w:cstheme="majorHAnsi"/>
        </w:rPr>
        <w:t>Service</w:t>
      </w:r>
      <w:proofErr w:type="spellEnd"/>
      <w:r w:rsidRPr="00134514">
        <w:rPr>
          <w:rStyle w:val="Textoennegrita"/>
          <w:rFonts w:asciiTheme="majorHAnsi" w:hAnsiTheme="majorHAnsi" w:cstheme="majorHAnsi"/>
        </w:rPr>
        <w:t xml:space="preserve"> </w:t>
      </w:r>
      <w:proofErr w:type="spellStart"/>
      <w:r w:rsidRPr="00134514">
        <w:rPr>
          <w:rStyle w:val="Textoennegrita"/>
          <w:rFonts w:asciiTheme="majorHAnsi" w:hAnsiTheme="majorHAnsi" w:cstheme="majorHAnsi"/>
        </w:rPr>
        <w:t>Design</w:t>
      </w:r>
      <w:proofErr w:type="spellEnd"/>
      <w:r w:rsidRPr="00134514">
        <w:rPr>
          <w:rStyle w:val="Textoennegrita"/>
          <w:rFonts w:asciiTheme="majorHAnsi" w:hAnsiTheme="majorHAnsi" w:cstheme="majorHAnsi"/>
        </w:rPr>
        <w:t xml:space="preserve">: </w:t>
      </w:r>
      <w:r w:rsidRPr="00134514">
        <w:rPr>
          <w:rFonts w:asciiTheme="majorHAnsi" w:hAnsiTheme="majorHAnsi" w:cstheme="majorHAnsi"/>
        </w:rPr>
        <w:t>El diseño del servicio en ITIL pone un fuerte énfasis en la usabilidad mediante un enfoque centrado en el usuario. Esto asegura que los sistemas de TI se diseñen considerando las necesidades de los usuarios finales, creando sistemas más intuitivos y fáciles de usar.</w:t>
      </w:r>
    </w:p>
    <w:p w14:paraId="1B94187E" w14:textId="77777777" w:rsidR="00E4157F" w:rsidRPr="00134514" w:rsidRDefault="00E4157F" w:rsidP="00E4157F">
      <w:pPr>
        <w:spacing w:line="276" w:lineRule="auto"/>
        <w:jc w:val="both"/>
        <w:rPr>
          <w:rFonts w:asciiTheme="majorHAnsi" w:hAnsiTheme="majorHAnsi" w:cstheme="majorHAnsi"/>
          <w:color w:val="000000" w:themeColor="text1"/>
        </w:rPr>
      </w:pPr>
    </w:p>
    <w:p w14:paraId="0D13AF9B" w14:textId="77777777" w:rsidR="00E4157F" w:rsidRPr="00134514" w:rsidRDefault="00E4157F" w:rsidP="00E4157F">
      <w:pPr>
        <w:pStyle w:val="Prrafodelista"/>
        <w:numPr>
          <w:ilvl w:val="0"/>
          <w:numId w:val="37"/>
        </w:numPr>
        <w:spacing w:line="276" w:lineRule="auto"/>
        <w:jc w:val="both"/>
        <w:rPr>
          <w:rFonts w:asciiTheme="majorHAnsi" w:hAnsiTheme="majorHAnsi" w:cstheme="majorHAnsi"/>
          <w:b/>
          <w:bCs/>
          <w:color w:val="000000" w:themeColor="text1"/>
        </w:rPr>
      </w:pPr>
      <w:r w:rsidRPr="00134514">
        <w:rPr>
          <w:rFonts w:asciiTheme="majorHAnsi" w:hAnsiTheme="majorHAnsi" w:cstheme="majorHAnsi"/>
          <w:b/>
          <w:bCs/>
        </w:rPr>
        <w:t>Brechas de Seguridad</w:t>
      </w:r>
    </w:p>
    <w:tbl>
      <w:tblPr>
        <w:tblStyle w:val="Tablaconcuadrcula"/>
        <w:tblW w:w="8354" w:type="dxa"/>
        <w:tblInd w:w="360" w:type="dxa"/>
        <w:tblLook w:val="04A0" w:firstRow="1" w:lastRow="0" w:firstColumn="1" w:lastColumn="0" w:noHBand="0" w:noVBand="1"/>
      </w:tblPr>
      <w:tblGrid>
        <w:gridCol w:w="1587"/>
        <w:gridCol w:w="1614"/>
        <w:gridCol w:w="1636"/>
        <w:gridCol w:w="1595"/>
        <w:gridCol w:w="1922"/>
      </w:tblGrid>
      <w:tr w:rsidR="00E4157F" w:rsidRPr="00134514" w14:paraId="3DE8D954" w14:textId="77777777" w:rsidTr="00E4157F">
        <w:trPr>
          <w:trHeight w:val="613"/>
        </w:trPr>
        <w:tc>
          <w:tcPr>
            <w:tcW w:w="1587" w:type="dxa"/>
            <w:tcBorders>
              <w:top w:val="single" w:sz="4" w:space="0" w:color="auto"/>
              <w:left w:val="single" w:sz="4" w:space="0" w:color="auto"/>
              <w:bottom w:val="single" w:sz="4" w:space="0" w:color="auto"/>
              <w:right w:val="single" w:sz="4" w:space="0" w:color="auto"/>
            </w:tcBorders>
            <w:vAlign w:val="center"/>
            <w:hideMark/>
          </w:tcPr>
          <w:p w14:paraId="47448967"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Style w:val="Textoennegrita"/>
                <w:rFonts w:asciiTheme="majorHAnsi" w:hAnsiTheme="majorHAnsi" w:cstheme="majorHAnsi"/>
                <w:lang w:bidi="gu-IN"/>
              </w:rPr>
              <w:t>Brecha de Seguridad</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B5801D2"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Style w:val="Textoennegrita"/>
                <w:rFonts w:asciiTheme="majorHAnsi" w:hAnsiTheme="majorHAnsi" w:cstheme="majorHAnsi"/>
                <w:lang w:bidi="gu-IN"/>
              </w:rPr>
              <w:t>Descripción</w:t>
            </w:r>
          </w:p>
        </w:tc>
        <w:tc>
          <w:tcPr>
            <w:tcW w:w="1636" w:type="dxa"/>
            <w:tcBorders>
              <w:top w:val="single" w:sz="4" w:space="0" w:color="auto"/>
              <w:left w:val="single" w:sz="4" w:space="0" w:color="auto"/>
              <w:bottom w:val="single" w:sz="4" w:space="0" w:color="auto"/>
              <w:right w:val="single" w:sz="4" w:space="0" w:color="auto"/>
            </w:tcBorders>
            <w:vAlign w:val="center"/>
            <w:hideMark/>
          </w:tcPr>
          <w:p w14:paraId="6A4AA11D"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Style w:val="Textoennegrita"/>
                <w:rFonts w:asciiTheme="majorHAnsi" w:hAnsiTheme="majorHAnsi" w:cstheme="majorHAnsi"/>
                <w:lang w:bidi="gu-IN"/>
              </w:rPr>
              <w:t>Impacto</w:t>
            </w:r>
          </w:p>
        </w:tc>
        <w:tc>
          <w:tcPr>
            <w:tcW w:w="1595" w:type="dxa"/>
            <w:tcBorders>
              <w:top w:val="single" w:sz="4" w:space="0" w:color="auto"/>
              <w:left w:val="single" w:sz="4" w:space="0" w:color="auto"/>
              <w:bottom w:val="single" w:sz="4" w:space="0" w:color="auto"/>
              <w:right w:val="single" w:sz="4" w:space="0" w:color="auto"/>
            </w:tcBorders>
            <w:vAlign w:val="center"/>
            <w:hideMark/>
          </w:tcPr>
          <w:p w14:paraId="4C13CED8"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Style w:val="Textoennegrita"/>
                <w:rFonts w:asciiTheme="majorHAnsi" w:hAnsiTheme="majorHAnsi" w:cstheme="majorHAnsi"/>
                <w:lang w:bidi="gu-IN"/>
              </w:rPr>
              <w:t>Norma Relacionada</w:t>
            </w:r>
          </w:p>
        </w:tc>
        <w:tc>
          <w:tcPr>
            <w:tcW w:w="1922" w:type="dxa"/>
            <w:tcBorders>
              <w:top w:val="single" w:sz="4" w:space="0" w:color="auto"/>
              <w:left w:val="single" w:sz="4" w:space="0" w:color="auto"/>
              <w:bottom w:val="single" w:sz="4" w:space="0" w:color="auto"/>
              <w:right w:val="single" w:sz="4" w:space="0" w:color="auto"/>
            </w:tcBorders>
            <w:vAlign w:val="center"/>
            <w:hideMark/>
          </w:tcPr>
          <w:p w14:paraId="2EF3113B"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Style w:val="Textoennegrita"/>
                <w:rFonts w:asciiTheme="majorHAnsi" w:hAnsiTheme="majorHAnsi" w:cstheme="majorHAnsi"/>
                <w:lang w:bidi="gu-IN"/>
              </w:rPr>
              <w:t>Recomendación</w:t>
            </w:r>
          </w:p>
        </w:tc>
      </w:tr>
      <w:tr w:rsidR="00E4157F" w:rsidRPr="00134514" w14:paraId="732E12E2" w14:textId="77777777" w:rsidTr="00E4157F">
        <w:trPr>
          <w:trHeight w:val="2766"/>
        </w:trPr>
        <w:tc>
          <w:tcPr>
            <w:tcW w:w="1587" w:type="dxa"/>
            <w:tcBorders>
              <w:top w:val="single" w:sz="4" w:space="0" w:color="auto"/>
              <w:left w:val="single" w:sz="4" w:space="0" w:color="auto"/>
              <w:bottom w:val="single" w:sz="4" w:space="0" w:color="auto"/>
              <w:right w:val="single" w:sz="4" w:space="0" w:color="auto"/>
            </w:tcBorders>
            <w:vAlign w:val="center"/>
            <w:hideMark/>
          </w:tcPr>
          <w:p w14:paraId="28E63DA4"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Política Formal de Seguridad de la Información</w:t>
            </w:r>
          </w:p>
        </w:tc>
        <w:tc>
          <w:tcPr>
            <w:tcW w:w="1614" w:type="dxa"/>
            <w:tcBorders>
              <w:top w:val="single" w:sz="4" w:space="0" w:color="auto"/>
              <w:left w:val="single" w:sz="4" w:space="0" w:color="auto"/>
              <w:bottom w:val="single" w:sz="4" w:space="0" w:color="auto"/>
              <w:right w:val="single" w:sz="4" w:space="0" w:color="auto"/>
            </w:tcBorders>
            <w:vAlign w:val="center"/>
            <w:hideMark/>
          </w:tcPr>
          <w:p w14:paraId="23D7730E"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Ausencia de una política formal de seguridad de la información.</w:t>
            </w:r>
          </w:p>
        </w:tc>
        <w:tc>
          <w:tcPr>
            <w:tcW w:w="1636" w:type="dxa"/>
            <w:tcBorders>
              <w:top w:val="single" w:sz="4" w:space="0" w:color="auto"/>
              <w:left w:val="single" w:sz="4" w:space="0" w:color="auto"/>
              <w:bottom w:val="single" w:sz="4" w:space="0" w:color="auto"/>
              <w:right w:val="single" w:sz="4" w:space="0" w:color="auto"/>
            </w:tcBorders>
            <w:vAlign w:val="center"/>
            <w:hideMark/>
          </w:tcPr>
          <w:p w14:paraId="1B659596"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Riesgo significativo para la organización en términos de protección de datos y respuesta a incidentes.</w:t>
            </w:r>
          </w:p>
        </w:tc>
        <w:tc>
          <w:tcPr>
            <w:tcW w:w="1595" w:type="dxa"/>
            <w:tcBorders>
              <w:top w:val="single" w:sz="4" w:space="0" w:color="auto"/>
              <w:left w:val="single" w:sz="4" w:space="0" w:color="auto"/>
              <w:bottom w:val="single" w:sz="4" w:space="0" w:color="auto"/>
              <w:right w:val="single" w:sz="4" w:space="0" w:color="auto"/>
            </w:tcBorders>
            <w:vAlign w:val="center"/>
            <w:hideMark/>
          </w:tcPr>
          <w:p w14:paraId="2328697F"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ISO/IEC 27001, Cláusula 5.2</w:t>
            </w:r>
          </w:p>
        </w:tc>
        <w:tc>
          <w:tcPr>
            <w:tcW w:w="1922" w:type="dxa"/>
            <w:tcBorders>
              <w:top w:val="single" w:sz="4" w:space="0" w:color="auto"/>
              <w:left w:val="single" w:sz="4" w:space="0" w:color="auto"/>
              <w:bottom w:val="single" w:sz="4" w:space="0" w:color="auto"/>
              <w:right w:val="single" w:sz="4" w:space="0" w:color="auto"/>
            </w:tcBorders>
            <w:vAlign w:val="center"/>
            <w:hideMark/>
          </w:tcPr>
          <w:p w14:paraId="6063E3FC"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Desarrollar y</w:t>
            </w:r>
            <w:ins w:id="34" w:author="Microsoft Word" w:date="2024-07-14T15:50:00Z">
              <w:r w:rsidRPr="00134514">
                <w:rPr>
                  <w:rFonts w:asciiTheme="majorHAnsi" w:hAnsiTheme="majorHAnsi" w:cstheme="majorHAnsi"/>
                  <w:lang w:bidi="gu-IN"/>
                </w:rPr>
                <w:t>e</w:t>
              </w:r>
            </w:ins>
            <w:r w:rsidRPr="00134514">
              <w:rPr>
                <w:rFonts w:asciiTheme="majorHAnsi" w:hAnsiTheme="majorHAnsi" w:cstheme="majorHAnsi"/>
                <w:lang w:bidi="gu-IN"/>
              </w:rPr>
              <w:t xml:space="preserve"> implementar una política formal de seguridad de la información. Capacitar al personal sobre la política.</w:t>
            </w:r>
          </w:p>
        </w:tc>
      </w:tr>
      <w:tr w:rsidR="00E4157F" w:rsidRPr="00134514" w14:paraId="46F52190" w14:textId="77777777" w:rsidTr="00E4157F">
        <w:trPr>
          <w:trHeight w:val="3380"/>
        </w:trPr>
        <w:tc>
          <w:tcPr>
            <w:tcW w:w="1587" w:type="dxa"/>
            <w:tcBorders>
              <w:top w:val="single" w:sz="4" w:space="0" w:color="auto"/>
              <w:left w:val="single" w:sz="4" w:space="0" w:color="auto"/>
              <w:bottom w:val="single" w:sz="4" w:space="0" w:color="auto"/>
              <w:right w:val="single" w:sz="4" w:space="0" w:color="auto"/>
            </w:tcBorders>
            <w:vAlign w:val="center"/>
            <w:hideMark/>
          </w:tcPr>
          <w:p w14:paraId="49976E39"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lastRenderedPageBreak/>
              <w:t>Plan de Respuesta a Incidentes</w:t>
            </w:r>
          </w:p>
        </w:tc>
        <w:tc>
          <w:tcPr>
            <w:tcW w:w="1614" w:type="dxa"/>
            <w:tcBorders>
              <w:top w:val="single" w:sz="4" w:space="0" w:color="auto"/>
              <w:left w:val="single" w:sz="4" w:space="0" w:color="auto"/>
              <w:bottom w:val="single" w:sz="4" w:space="0" w:color="auto"/>
              <w:right w:val="single" w:sz="4" w:space="0" w:color="auto"/>
            </w:tcBorders>
            <w:vAlign w:val="center"/>
            <w:hideMark/>
          </w:tcPr>
          <w:p w14:paraId="516C5FF1"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Falta de un plan formal de respuesta a incidentes.</w:t>
            </w:r>
          </w:p>
        </w:tc>
        <w:tc>
          <w:tcPr>
            <w:tcW w:w="1636" w:type="dxa"/>
            <w:tcBorders>
              <w:top w:val="single" w:sz="4" w:space="0" w:color="auto"/>
              <w:left w:val="single" w:sz="4" w:space="0" w:color="auto"/>
              <w:bottom w:val="single" w:sz="4" w:space="0" w:color="auto"/>
              <w:right w:val="single" w:sz="4" w:space="0" w:color="auto"/>
            </w:tcBorders>
            <w:vAlign w:val="center"/>
            <w:hideMark/>
          </w:tcPr>
          <w:p w14:paraId="45A97538"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Incremento del riesgo ante la incapacidad de manejar incidentes de seguridad de manera eficiente.</w:t>
            </w:r>
          </w:p>
        </w:tc>
        <w:tc>
          <w:tcPr>
            <w:tcW w:w="1595" w:type="dxa"/>
            <w:tcBorders>
              <w:top w:val="single" w:sz="4" w:space="0" w:color="auto"/>
              <w:left w:val="single" w:sz="4" w:space="0" w:color="auto"/>
              <w:bottom w:val="single" w:sz="4" w:space="0" w:color="auto"/>
              <w:right w:val="single" w:sz="4" w:space="0" w:color="auto"/>
            </w:tcBorders>
            <w:vAlign w:val="center"/>
            <w:hideMark/>
          </w:tcPr>
          <w:p w14:paraId="1102C8ED"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ISO/IEC 27001, Cláusula 16</w:t>
            </w:r>
          </w:p>
        </w:tc>
        <w:tc>
          <w:tcPr>
            <w:tcW w:w="1922" w:type="dxa"/>
            <w:tcBorders>
              <w:top w:val="single" w:sz="4" w:space="0" w:color="auto"/>
              <w:left w:val="single" w:sz="4" w:space="0" w:color="auto"/>
              <w:bottom w:val="single" w:sz="4" w:space="0" w:color="auto"/>
              <w:right w:val="single" w:sz="4" w:space="0" w:color="auto"/>
            </w:tcBorders>
            <w:vAlign w:val="center"/>
            <w:hideMark/>
          </w:tcPr>
          <w:p w14:paraId="32E2EEEF"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Crear y documentar un plan formal de respuesta a incidentes. Realizar simulacros regulares. Asignar roles y responsabilidades claras.</w:t>
            </w:r>
          </w:p>
        </w:tc>
      </w:tr>
      <w:tr w:rsidR="00E4157F" w:rsidRPr="00134514" w14:paraId="79985AB3" w14:textId="77777777" w:rsidTr="00E4157F">
        <w:trPr>
          <w:trHeight w:val="3380"/>
        </w:trPr>
        <w:tc>
          <w:tcPr>
            <w:tcW w:w="1587" w:type="dxa"/>
            <w:tcBorders>
              <w:top w:val="single" w:sz="4" w:space="0" w:color="auto"/>
              <w:left w:val="single" w:sz="4" w:space="0" w:color="auto"/>
              <w:bottom w:val="single" w:sz="4" w:space="0" w:color="auto"/>
              <w:right w:val="single" w:sz="4" w:space="0" w:color="auto"/>
            </w:tcBorders>
            <w:vAlign w:val="center"/>
            <w:hideMark/>
          </w:tcPr>
          <w:p w14:paraId="451569E1"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Control de Acceso</w:t>
            </w:r>
          </w:p>
        </w:tc>
        <w:tc>
          <w:tcPr>
            <w:tcW w:w="1614" w:type="dxa"/>
            <w:tcBorders>
              <w:top w:val="single" w:sz="4" w:space="0" w:color="auto"/>
              <w:left w:val="single" w:sz="4" w:space="0" w:color="auto"/>
              <w:bottom w:val="single" w:sz="4" w:space="0" w:color="auto"/>
              <w:right w:val="single" w:sz="4" w:space="0" w:color="auto"/>
            </w:tcBorders>
            <w:vAlign w:val="center"/>
            <w:hideMark/>
          </w:tcPr>
          <w:p w14:paraId="618BAB09"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 xml:space="preserve">Control de acceso inadecuado y falta de políticas de </w:t>
            </w:r>
            <w:proofErr w:type="spellStart"/>
            <w:r w:rsidRPr="00134514">
              <w:rPr>
                <w:rFonts w:asciiTheme="majorHAnsi" w:hAnsiTheme="majorHAnsi" w:cstheme="majorHAnsi"/>
                <w:lang w:bidi="gu-IN"/>
              </w:rPr>
              <w:t>backup</w:t>
            </w:r>
            <w:proofErr w:type="spellEnd"/>
            <w:r w:rsidRPr="00134514">
              <w:rPr>
                <w:rFonts w:asciiTheme="majorHAnsi" w:hAnsiTheme="majorHAnsi" w:cstheme="majorHAnsi"/>
                <w:lang w:bidi="gu-IN"/>
              </w:rPr>
              <w:t xml:space="preserve"> y recuperación de datos.</w:t>
            </w:r>
          </w:p>
        </w:tc>
        <w:tc>
          <w:tcPr>
            <w:tcW w:w="1636" w:type="dxa"/>
            <w:tcBorders>
              <w:top w:val="single" w:sz="4" w:space="0" w:color="auto"/>
              <w:left w:val="single" w:sz="4" w:space="0" w:color="auto"/>
              <w:bottom w:val="single" w:sz="4" w:space="0" w:color="auto"/>
              <w:right w:val="single" w:sz="4" w:space="0" w:color="auto"/>
            </w:tcBorders>
            <w:vAlign w:val="center"/>
            <w:hideMark/>
          </w:tcPr>
          <w:p w14:paraId="462D715B"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Compromiso de la seguridad y disponibilidad de la información crítica.</w:t>
            </w:r>
          </w:p>
        </w:tc>
        <w:tc>
          <w:tcPr>
            <w:tcW w:w="1595" w:type="dxa"/>
            <w:tcBorders>
              <w:top w:val="single" w:sz="4" w:space="0" w:color="auto"/>
              <w:left w:val="single" w:sz="4" w:space="0" w:color="auto"/>
              <w:bottom w:val="single" w:sz="4" w:space="0" w:color="auto"/>
              <w:right w:val="single" w:sz="4" w:space="0" w:color="auto"/>
            </w:tcBorders>
            <w:vAlign w:val="center"/>
            <w:hideMark/>
          </w:tcPr>
          <w:p w14:paraId="586277EA"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ISO/IEC 27002, Sección 10.1.1</w:t>
            </w:r>
          </w:p>
        </w:tc>
        <w:tc>
          <w:tcPr>
            <w:tcW w:w="1922" w:type="dxa"/>
            <w:tcBorders>
              <w:top w:val="single" w:sz="4" w:space="0" w:color="auto"/>
              <w:left w:val="single" w:sz="4" w:space="0" w:color="auto"/>
              <w:bottom w:val="single" w:sz="4" w:space="0" w:color="auto"/>
              <w:right w:val="single" w:sz="4" w:space="0" w:color="auto"/>
            </w:tcBorders>
            <w:vAlign w:val="center"/>
            <w:hideMark/>
          </w:tcPr>
          <w:p w14:paraId="549F2D44" w14:textId="77777777" w:rsidR="00E4157F" w:rsidRPr="00134514" w:rsidRDefault="00E4157F">
            <w:pPr>
              <w:spacing w:line="276" w:lineRule="auto"/>
              <w:jc w:val="both"/>
              <w:rPr>
                <w:rFonts w:asciiTheme="majorHAnsi" w:hAnsiTheme="majorHAnsi" w:cstheme="majorHAnsi"/>
                <w:b/>
                <w:bCs/>
                <w:color w:val="000000" w:themeColor="text1"/>
                <w:lang w:bidi="gu-IN"/>
              </w:rPr>
            </w:pPr>
            <w:r w:rsidRPr="00134514">
              <w:rPr>
                <w:rFonts w:asciiTheme="majorHAnsi" w:hAnsiTheme="majorHAnsi" w:cstheme="majorHAnsi"/>
                <w:lang w:bidi="gu-IN"/>
              </w:rPr>
              <w:t>Implementar controles de acceso basados en roles. Revisar periódicamente los accesos asignados. Utilizar tecnologías de autenticación robustas.</w:t>
            </w:r>
          </w:p>
        </w:tc>
      </w:tr>
    </w:tbl>
    <w:p w14:paraId="64DC6C6D" w14:textId="77777777" w:rsidR="00E4157F" w:rsidRPr="00134514" w:rsidRDefault="00E4157F" w:rsidP="00E4157F">
      <w:pPr>
        <w:spacing w:line="276" w:lineRule="auto"/>
        <w:ind w:left="360"/>
        <w:jc w:val="both"/>
        <w:rPr>
          <w:rFonts w:asciiTheme="majorHAnsi" w:hAnsiTheme="majorHAnsi" w:cstheme="majorHAnsi"/>
          <w:b/>
          <w:bCs/>
          <w:color w:val="000000" w:themeColor="text1"/>
        </w:rPr>
      </w:pPr>
    </w:p>
    <w:p w14:paraId="6180FE91" w14:textId="77777777" w:rsidR="00B64ADB" w:rsidRPr="00134514" w:rsidRDefault="00B64ADB" w:rsidP="009B48FD">
      <w:pPr>
        <w:pStyle w:val="Ttulo1"/>
        <w:jc w:val="center"/>
        <w:rPr>
          <w:rFonts w:cstheme="majorHAnsi"/>
          <w:b/>
          <w:bCs/>
          <w:color w:val="auto"/>
          <w:sz w:val="22"/>
          <w:szCs w:val="22"/>
        </w:rPr>
      </w:pPr>
    </w:p>
    <w:p w14:paraId="1F638706" w14:textId="77777777" w:rsidR="0089420B" w:rsidRPr="0089420B" w:rsidRDefault="0089420B" w:rsidP="0089420B">
      <w:pPr>
        <w:pStyle w:val="Prrafodelista"/>
        <w:numPr>
          <w:ilvl w:val="0"/>
          <w:numId w:val="42"/>
        </w:numPr>
        <w:spacing w:line="276" w:lineRule="auto"/>
        <w:jc w:val="both"/>
        <w:outlineLvl w:val="0"/>
        <w:rPr>
          <w:rFonts w:asciiTheme="majorHAnsi" w:hAnsiTheme="majorHAnsi" w:cstheme="majorHAnsi"/>
          <w:b/>
        </w:rPr>
      </w:pPr>
      <w:bookmarkStart w:id="35" w:name="_Toc183879102"/>
      <w:r w:rsidRPr="0089420B">
        <w:rPr>
          <w:rFonts w:asciiTheme="majorHAnsi" w:hAnsiTheme="majorHAnsi" w:cstheme="majorHAnsi"/>
          <w:b/>
          <w:bCs/>
        </w:rPr>
        <w:t>REFERENCIAS</w:t>
      </w:r>
      <w:bookmarkEnd w:id="35"/>
    </w:p>
    <w:p w14:paraId="2A1DD317" w14:textId="77777777" w:rsidR="0089420B" w:rsidRPr="0089420B" w:rsidRDefault="0089420B" w:rsidP="0089420B">
      <w:pPr>
        <w:pStyle w:val="Prrafodelista"/>
        <w:spacing w:line="276" w:lineRule="auto"/>
        <w:jc w:val="both"/>
        <w:outlineLvl w:val="0"/>
        <w:rPr>
          <w:rFonts w:asciiTheme="majorHAnsi" w:hAnsiTheme="majorHAnsi" w:cstheme="majorHAnsi"/>
          <w:b/>
        </w:rPr>
      </w:pPr>
    </w:p>
    <w:p w14:paraId="483FA58E" w14:textId="5537E0E9" w:rsidR="0089420B" w:rsidRDefault="0089420B" w:rsidP="0089420B">
      <w:pPr>
        <w:pStyle w:val="Prrafodelista"/>
        <w:numPr>
          <w:ilvl w:val="0"/>
          <w:numId w:val="15"/>
        </w:numPr>
        <w:rPr>
          <w:rFonts w:asciiTheme="majorHAnsi" w:hAnsiTheme="majorHAnsi" w:cstheme="majorHAnsi"/>
          <w:lang w:val="es-ES"/>
        </w:rPr>
      </w:pPr>
      <w:r w:rsidRPr="0089420B">
        <w:rPr>
          <w:rFonts w:asciiTheme="majorHAnsi" w:hAnsiTheme="majorHAnsi" w:cstheme="majorHAnsi"/>
        </w:rPr>
        <w:fldChar w:fldCharType="begin"/>
      </w:r>
      <w:r w:rsidRPr="0089420B">
        <w:rPr>
          <w:rFonts w:asciiTheme="majorHAnsi" w:hAnsiTheme="majorHAnsi" w:cstheme="majorHAnsi"/>
        </w:rPr>
        <w:instrText>BIBLIOGRAPHY</w:instrText>
      </w:r>
      <w:r w:rsidRPr="0089420B">
        <w:rPr>
          <w:rFonts w:asciiTheme="majorHAnsi" w:hAnsiTheme="majorHAnsi" w:cstheme="majorHAnsi"/>
        </w:rPr>
        <w:fldChar w:fldCharType="separate"/>
      </w:r>
      <w:r w:rsidRPr="0089420B">
        <w:rPr>
          <w:rFonts w:asciiTheme="majorHAnsi" w:hAnsiTheme="majorHAnsi" w:cstheme="majorHAnsi"/>
          <w:lang w:val="es-ES"/>
        </w:rPr>
        <w:t xml:space="preserve">Alexander, D. (2020). </w:t>
      </w:r>
      <w:r w:rsidRPr="0089420B">
        <w:rPr>
          <w:rFonts w:asciiTheme="majorHAnsi" w:hAnsiTheme="majorHAnsi" w:cstheme="majorHAnsi"/>
          <w:i/>
          <w:iCs/>
          <w:lang w:val="es-ES"/>
        </w:rPr>
        <w:t>Transición al ISO/IEC 20000-1:2018</w:t>
      </w:r>
      <w:r w:rsidRPr="0089420B">
        <w:rPr>
          <w:rFonts w:asciiTheme="majorHAnsi" w:hAnsiTheme="majorHAnsi" w:cstheme="majorHAnsi"/>
          <w:lang w:val="es-ES"/>
        </w:rPr>
        <w:t>. Obtenido de https://gerenciayproductividad.com/wp-content/uploads/2020/07/14_Transicion_al_ISO_20000-1_2018.pdf</w:t>
      </w:r>
      <w:r>
        <w:rPr>
          <w:rFonts w:asciiTheme="majorHAnsi" w:hAnsiTheme="majorHAnsi" w:cstheme="majorHAnsi"/>
          <w:lang w:val="es-ES"/>
        </w:rPr>
        <w:t xml:space="preserve"> </w:t>
      </w:r>
    </w:p>
    <w:p w14:paraId="5E7F7BCF" w14:textId="77777777" w:rsidR="0089420B" w:rsidRPr="0089420B" w:rsidRDefault="0089420B" w:rsidP="0089420B">
      <w:pPr>
        <w:pStyle w:val="Prrafodelista"/>
        <w:ind w:left="1080"/>
        <w:rPr>
          <w:rFonts w:asciiTheme="majorHAnsi" w:hAnsiTheme="majorHAnsi" w:cstheme="majorHAnsi"/>
          <w:lang w:val="es-ES"/>
        </w:rPr>
      </w:pPr>
    </w:p>
    <w:p w14:paraId="4CBF1127" w14:textId="77777777" w:rsidR="0089420B" w:rsidRDefault="0089420B" w:rsidP="0089420B">
      <w:pPr>
        <w:pStyle w:val="Prrafodelista"/>
        <w:numPr>
          <w:ilvl w:val="0"/>
          <w:numId w:val="15"/>
        </w:numPr>
        <w:rPr>
          <w:rFonts w:asciiTheme="majorHAnsi" w:hAnsiTheme="majorHAnsi" w:cstheme="majorHAnsi"/>
          <w:lang w:val="es-ES"/>
        </w:rPr>
      </w:pPr>
      <w:r w:rsidRPr="0089420B">
        <w:rPr>
          <w:rFonts w:asciiTheme="majorHAnsi" w:hAnsiTheme="majorHAnsi" w:cstheme="majorHAnsi"/>
          <w:lang w:val="es-ES"/>
        </w:rPr>
        <w:t xml:space="preserve">ISO 27001. (2023). </w:t>
      </w:r>
      <w:r w:rsidRPr="0089420B">
        <w:rPr>
          <w:rFonts w:asciiTheme="majorHAnsi" w:hAnsiTheme="majorHAnsi" w:cstheme="majorHAnsi"/>
          <w:i/>
          <w:iCs/>
          <w:lang w:val="es-ES"/>
        </w:rPr>
        <w:t>ISO 27001</w:t>
      </w:r>
      <w:r w:rsidRPr="0089420B">
        <w:rPr>
          <w:rFonts w:asciiTheme="majorHAnsi" w:hAnsiTheme="majorHAnsi" w:cstheme="majorHAnsi"/>
          <w:lang w:val="es-ES"/>
        </w:rPr>
        <w:t>. Obtenido de https://normaiso27001.es/a12-seguridad-de-las-operaciones/</w:t>
      </w:r>
    </w:p>
    <w:p w14:paraId="55450D1F" w14:textId="77777777" w:rsidR="0089420B" w:rsidRPr="0089420B" w:rsidRDefault="0089420B" w:rsidP="0089420B">
      <w:pPr>
        <w:pStyle w:val="Prrafodelista"/>
        <w:rPr>
          <w:rFonts w:asciiTheme="majorHAnsi" w:hAnsiTheme="majorHAnsi" w:cstheme="majorHAnsi"/>
          <w:lang w:val="es-ES"/>
        </w:rPr>
      </w:pPr>
    </w:p>
    <w:p w14:paraId="5901D378" w14:textId="77777777" w:rsidR="0089420B" w:rsidRDefault="0089420B" w:rsidP="0089420B">
      <w:pPr>
        <w:pStyle w:val="Prrafodelista"/>
        <w:numPr>
          <w:ilvl w:val="0"/>
          <w:numId w:val="15"/>
        </w:numPr>
        <w:rPr>
          <w:rFonts w:asciiTheme="majorHAnsi" w:hAnsiTheme="majorHAnsi" w:cstheme="majorHAnsi"/>
          <w:lang w:val="es-ES"/>
        </w:rPr>
      </w:pPr>
      <w:r w:rsidRPr="0089420B">
        <w:rPr>
          <w:rFonts w:asciiTheme="majorHAnsi" w:hAnsiTheme="majorHAnsi" w:cstheme="majorHAnsi"/>
          <w:i/>
          <w:iCs/>
          <w:lang w:val="es-ES"/>
        </w:rPr>
        <w:t>Normas ISO</w:t>
      </w:r>
      <w:r w:rsidRPr="0089420B">
        <w:rPr>
          <w:rFonts w:asciiTheme="majorHAnsi" w:hAnsiTheme="majorHAnsi" w:cstheme="majorHAnsi"/>
          <w:lang w:val="es-ES"/>
        </w:rPr>
        <w:t>. (2023). Obtenido de Normas ISO: https://www.normas-iso.com/iso-9001/</w:t>
      </w:r>
    </w:p>
    <w:p w14:paraId="20D9BCD3" w14:textId="77777777" w:rsidR="0089420B" w:rsidRPr="0089420B" w:rsidRDefault="0089420B" w:rsidP="0089420B">
      <w:pPr>
        <w:pStyle w:val="Prrafodelista"/>
        <w:rPr>
          <w:rFonts w:asciiTheme="majorHAnsi" w:hAnsiTheme="majorHAnsi" w:cstheme="majorHAnsi"/>
          <w:lang w:val="es-ES"/>
        </w:rPr>
      </w:pPr>
    </w:p>
    <w:p w14:paraId="361A7551" w14:textId="77777777" w:rsidR="0089420B" w:rsidRDefault="0089420B" w:rsidP="0089420B">
      <w:pPr>
        <w:pStyle w:val="Prrafodelista"/>
        <w:numPr>
          <w:ilvl w:val="0"/>
          <w:numId w:val="15"/>
        </w:numPr>
        <w:rPr>
          <w:rFonts w:asciiTheme="majorHAnsi" w:hAnsiTheme="majorHAnsi" w:cstheme="majorHAnsi"/>
          <w:lang w:val="es-ES"/>
        </w:rPr>
      </w:pPr>
      <w:r w:rsidRPr="0089420B">
        <w:rPr>
          <w:rFonts w:asciiTheme="majorHAnsi" w:hAnsiTheme="majorHAnsi" w:cstheme="majorHAnsi"/>
          <w:lang w:val="es-ES"/>
        </w:rPr>
        <w:t xml:space="preserve">OSTEC. (2016). </w:t>
      </w:r>
      <w:r w:rsidRPr="0089420B">
        <w:rPr>
          <w:rFonts w:asciiTheme="majorHAnsi" w:hAnsiTheme="majorHAnsi" w:cstheme="majorHAnsi"/>
          <w:i/>
          <w:iCs/>
          <w:lang w:val="es-ES"/>
        </w:rPr>
        <w:t>ISO 27002: Buenas prácticas para gestión de la seguridad de la información</w:t>
      </w:r>
      <w:r w:rsidRPr="0089420B">
        <w:rPr>
          <w:rFonts w:asciiTheme="majorHAnsi" w:hAnsiTheme="majorHAnsi" w:cstheme="majorHAnsi"/>
          <w:lang w:val="es-ES"/>
        </w:rPr>
        <w:t>. Obtenido de https://ostec.blog/es/aprendizaje-descubrimiento/iso-27002-buenas-practicas-gsi/</w:t>
      </w:r>
    </w:p>
    <w:p w14:paraId="5FE74827" w14:textId="77777777" w:rsidR="0089420B" w:rsidRPr="0089420B" w:rsidRDefault="0089420B" w:rsidP="0089420B">
      <w:pPr>
        <w:pStyle w:val="Prrafodelista"/>
        <w:rPr>
          <w:rFonts w:asciiTheme="majorHAnsi" w:hAnsiTheme="majorHAnsi" w:cstheme="majorHAnsi"/>
          <w:lang w:val="es-ES"/>
        </w:rPr>
      </w:pPr>
    </w:p>
    <w:p w14:paraId="30136C49" w14:textId="77777777" w:rsidR="0089420B" w:rsidRPr="0089420B" w:rsidRDefault="0089420B" w:rsidP="0089420B">
      <w:pPr>
        <w:pStyle w:val="Prrafodelista"/>
        <w:numPr>
          <w:ilvl w:val="0"/>
          <w:numId w:val="15"/>
        </w:numPr>
        <w:rPr>
          <w:rFonts w:asciiTheme="majorHAnsi" w:hAnsiTheme="majorHAnsi" w:cstheme="majorHAnsi"/>
          <w:lang w:val="es-ES"/>
        </w:rPr>
      </w:pPr>
      <w:r w:rsidRPr="0089420B">
        <w:rPr>
          <w:rFonts w:asciiTheme="majorHAnsi" w:hAnsiTheme="majorHAnsi" w:cstheme="majorHAnsi"/>
          <w:i/>
          <w:iCs/>
          <w:lang w:val="es-ES"/>
        </w:rPr>
        <w:t>Service Management Institute</w:t>
      </w:r>
      <w:r w:rsidRPr="0089420B">
        <w:rPr>
          <w:rFonts w:asciiTheme="majorHAnsi" w:hAnsiTheme="majorHAnsi" w:cstheme="majorHAnsi"/>
          <w:lang w:val="es-ES"/>
        </w:rPr>
        <w:t>. (12 de diciembre de 25023). Obtenido de Service Management Institute: https://news.itsmf.es/iso-19770-una-gran-familia-de-normas-para-la-gestion-de-activos-de-ti/</w:t>
      </w:r>
    </w:p>
    <w:p w14:paraId="6DC8D7E1" w14:textId="742DE769" w:rsidR="000F4051" w:rsidRPr="00134514" w:rsidRDefault="0089420B" w:rsidP="0089420B">
      <w:pPr>
        <w:rPr>
          <w:rFonts w:asciiTheme="majorHAnsi" w:hAnsiTheme="majorHAnsi" w:cstheme="majorHAnsi"/>
        </w:rPr>
      </w:pPr>
      <w:r w:rsidRPr="0089420B">
        <w:rPr>
          <w:rFonts w:asciiTheme="majorHAnsi" w:hAnsiTheme="majorHAnsi" w:cstheme="majorHAnsi"/>
        </w:rPr>
        <w:fldChar w:fldCharType="end"/>
      </w:r>
    </w:p>
    <w:p w14:paraId="5613F6B2" w14:textId="16A22875" w:rsidR="00DB041D" w:rsidRPr="00DB041D" w:rsidRDefault="00DB041D" w:rsidP="00DB041D">
      <w:pPr>
        <w:jc w:val="center"/>
        <w:rPr>
          <w:rFonts w:asciiTheme="majorHAnsi" w:hAnsiTheme="majorHAnsi" w:cstheme="majorHAnsi"/>
          <w:b/>
          <w:bCs/>
        </w:rPr>
      </w:pPr>
      <w:r w:rsidRPr="00DB041D">
        <w:rPr>
          <w:rFonts w:asciiTheme="majorHAnsi" w:hAnsiTheme="majorHAnsi" w:cstheme="majorHAnsi"/>
          <w:b/>
          <w:bCs/>
        </w:rPr>
        <w:lastRenderedPageBreak/>
        <w:t>Anexos</w:t>
      </w:r>
      <w:r w:rsidR="00134514" w:rsidRPr="00134514">
        <w:rPr>
          <w:rFonts w:asciiTheme="majorHAnsi" w:hAnsiTheme="majorHAnsi" w:cstheme="majorHAnsi"/>
          <w:b/>
          <w:bCs/>
        </w:rPr>
        <w:t xml:space="preserve"> 01</w:t>
      </w:r>
      <w:r w:rsidRPr="00DB041D">
        <w:rPr>
          <w:rFonts w:asciiTheme="majorHAnsi" w:hAnsiTheme="majorHAnsi" w:cstheme="majorHAnsi"/>
          <w:b/>
          <w:bCs/>
        </w:rPr>
        <w:t>:</w:t>
      </w:r>
    </w:p>
    <w:p w14:paraId="56EBDC2F" w14:textId="77777777" w:rsidR="00DB041D" w:rsidRPr="00DB041D" w:rsidRDefault="00DB041D" w:rsidP="00053EB8">
      <w:pPr>
        <w:spacing w:after="0" w:line="240" w:lineRule="auto"/>
        <w:rPr>
          <w:rFonts w:asciiTheme="majorHAnsi" w:hAnsiTheme="majorHAnsi" w:cstheme="majorHAnsi"/>
          <w:b/>
          <w:bCs/>
        </w:rPr>
      </w:pPr>
      <w:bookmarkStart w:id="36" w:name="entrevista"/>
      <w:r w:rsidRPr="00DB041D">
        <w:rPr>
          <w:rFonts w:asciiTheme="majorHAnsi" w:hAnsiTheme="majorHAnsi" w:cstheme="majorHAnsi"/>
          <w:b/>
          <w:bCs/>
        </w:rPr>
        <w:t>Plantilla: Recolección de Información del Sistema de Información</w:t>
      </w:r>
    </w:p>
    <w:p w14:paraId="316AE8E4" w14:textId="77777777" w:rsidR="00DB041D" w:rsidRPr="00DB041D" w:rsidRDefault="00DB041D" w:rsidP="00053EB8">
      <w:pPr>
        <w:spacing w:after="0" w:line="240" w:lineRule="auto"/>
        <w:rPr>
          <w:rFonts w:asciiTheme="majorHAnsi" w:hAnsiTheme="majorHAnsi" w:cstheme="majorHAnsi"/>
          <w:b/>
          <w:bCs/>
        </w:rPr>
      </w:pPr>
      <w:r w:rsidRPr="00DB041D">
        <w:rPr>
          <w:rFonts w:asciiTheme="majorHAnsi" w:hAnsiTheme="majorHAnsi" w:cstheme="majorHAnsi"/>
          <w:b/>
          <w:bCs/>
        </w:rPr>
        <w:t>Recolección de Información del Sistema de Información - Sistema Web</w:t>
      </w:r>
    </w:p>
    <w:p w14:paraId="6D75494B" w14:textId="77777777" w:rsidR="00DB041D" w:rsidRPr="00DB041D" w:rsidRDefault="00DB041D" w:rsidP="00DB041D">
      <w:pPr>
        <w:rPr>
          <w:rFonts w:asciiTheme="majorHAnsi" w:hAnsiTheme="majorHAnsi" w:cstheme="majorHAnsi"/>
          <w:b/>
        </w:rPr>
      </w:pPr>
      <w:r w:rsidRPr="00DB041D">
        <w:rPr>
          <w:rFonts w:asciiTheme="majorHAnsi" w:hAnsiTheme="majorHAnsi" w:cstheme="majorHAnsi"/>
          <w:b/>
          <w:bCs/>
        </w:rPr>
        <w:t xml:space="preserve">1. </w:t>
      </w:r>
      <w:r w:rsidRPr="00DB041D">
        <w:rPr>
          <w:rFonts w:asciiTheme="majorHAnsi" w:hAnsiTheme="majorHAnsi" w:cstheme="majorHAnsi"/>
          <w:b/>
        </w:rPr>
        <w:t>Información General del Sistema</w:t>
      </w:r>
    </w:p>
    <w:p w14:paraId="4789B39D" w14:textId="77777777" w:rsidR="00DB041D" w:rsidRPr="00DB041D" w:rsidRDefault="00DB041D" w:rsidP="004434D6">
      <w:pPr>
        <w:numPr>
          <w:ilvl w:val="3"/>
          <w:numId w:val="40"/>
        </w:numPr>
        <w:spacing w:line="240" w:lineRule="auto"/>
        <w:rPr>
          <w:rFonts w:asciiTheme="majorHAnsi" w:hAnsiTheme="majorHAnsi" w:cstheme="majorHAnsi"/>
          <w:b/>
          <w:bCs/>
        </w:rPr>
      </w:pPr>
      <w:r w:rsidRPr="00DB041D">
        <w:rPr>
          <w:rFonts w:asciiTheme="majorHAnsi" w:hAnsiTheme="majorHAnsi" w:cstheme="majorHAnsi"/>
          <w:b/>
          <w:bCs/>
        </w:rPr>
        <w:t xml:space="preserve">Nombre del Sistema: </w:t>
      </w:r>
      <w:r w:rsidRPr="00DB041D">
        <w:rPr>
          <w:rFonts w:asciiTheme="majorHAnsi" w:hAnsiTheme="majorHAnsi" w:cstheme="majorHAnsi"/>
        </w:rPr>
        <w:t>Sistema de Gestión Integral de Inventarios y Ventas</w:t>
      </w:r>
    </w:p>
    <w:p w14:paraId="08BC6122" w14:textId="77777777" w:rsidR="00DB041D" w:rsidRPr="00DB041D" w:rsidRDefault="00DB041D" w:rsidP="004434D6">
      <w:pPr>
        <w:numPr>
          <w:ilvl w:val="3"/>
          <w:numId w:val="40"/>
        </w:numPr>
        <w:spacing w:line="240" w:lineRule="auto"/>
        <w:rPr>
          <w:rFonts w:asciiTheme="majorHAnsi" w:hAnsiTheme="majorHAnsi" w:cstheme="majorHAnsi"/>
        </w:rPr>
      </w:pPr>
      <w:r w:rsidRPr="00DB041D">
        <w:rPr>
          <w:rFonts w:asciiTheme="majorHAnsi" w:hAnsiTheme="majorHAnsi" w:cstheme="majorHAnsi"/>
          <w:b/>
          <w:bCs/>
        </w:rPr>
        <w:t xml:space="preserve">Propósito del Sistema Web: </w:t>
      </w:r>
      <w:r w:rsidRPr="00DB041D">
        <w:rPr>
          <w:rFonts w:asciiTheme="majorHAnsi" w:hAnsiTheme="majorHAnsi" w:cstheme="majorHAnsi"/>
        </w:rPr>
        <w:t>Gestionar y optimizar las operaciones de inventario, ventas, compras y soporte técnico, mejorando la eficiencia operativa y la toma de decisiones basadas en datos precisos y actualizados.</w:t>
      </w:r>
    </w:p>
    <w:p w14:paraId="3DE719B0" w14:textId="06499FCB" w:rsidR="00DB041D" w:rsidRPr="00DB041D" w:rsidRDefault="00DB041D" w:rsidP="004434D6">
      <w:pPr>
        <w:numPr>
          <w:ilvl w:val="3"/>
          <w:numId w:val="40"/>
        </w:numPr>
        <w:spacing w:line="240" w:lineRule="auto"/>
        <w:rPr>
          <w:rFonts w:asciiTheme="majorHAnsi" w:hAnsiTheme="majorHAnsi" w:cstheme="majorHAnsi"/>
          <w:b/>
          <w:bCs/>
        </w:rPr>
      </w:pPr>
      <w:r w:rsidRPr="00DB041D">
        <w:rPr>
          <w:rFonts w:asciiTheme="majorHAnsi" w:hAnsiTheme="majorHAnsi" w:cstheme="majorHAnsi"/>
          <w:b/>
          <w:bCs/>
        </w:rPr>
        <w:t>Responsable del Sistema:</w:t>
      </w:r>
      <w:r w:rsidRPr="00DB041D">
        <w:rPr>
          <w:rFonts w:asciiTheme="majorHAnsi" w:hAnsiTheme="majorHAnsi" w:cstheme="majorHAnsi"/>
        </w:rPr>
        <w:t xml:space="preserve"> </w:t>
      </w:r>
      <w:r w:rsidR="0089420B">
        <w:rPr>
          <w:rFonts w:asciiTheme="majorHAnsi" w:hAnsiTheme="majorHAnsi" w:cstheme="majorHAnsi"/>
        </w:rPr>
        <w:t xml:space="preserve">Iban </w:t>
      </w:r>
      <w:proofErr w:type="spellStart"/>
      <w:r w:rsidR="00FE08F5">
        <w:rPr>
          <w:rFonts w:asciiTheme="majorHAnsi" w:hAnsiTheme="majorHAnsi" w:cstheme="majorHAnsi"/>
        </w:rPr>
        <w:t>Pe</w:t>
      </w:r>
      <w:r w:rsidR="0089420B">
        <w:rPr>
          <w:rFonts w:asciiTheme="majorHAnsi" w:hAnsiTheme="majorHAnsi" w:cstheme="majorHAnsi"/>
        </w:rPr>
        <w:t>ralez</w:t>
      </w:r>
      <w:proofErr w:type="spellEnd"/>
      <w:r w:rsidR="0089420B">
        <w:rPr>
          <w:rFonts w:asciiTheme="majorHAnsi" w:hAnsiTheme="majorHAnsi" w:cstheme="majorHAnsi"/>
        </w:rPr>
        <w:t xml:space="preserve"> </w:t>
      </w:r>
      <w:r w:rsidR="00FE08F5">
        <w:rPr>
          <w:rFonts w:asciiTheme="majorHAnsi" w:hAnsiTheme="majorHAnsi" w:cstheme="majorHAnsi"/>
        </w:rPr>
        <w:t>R</w:t>
      </w:r>
      <w:r w:rsidR="0089420B">
        <w:rPr>
          <w:rFonts w:asciiTheme="majorHAnsi" w:hAnsiTheme="majorHAnsi" w:cstheme="majorHAnsi"/>
        </w:rPr>
        <w:t>osales.</w:t>
      </w:r>
    </w:p>
    <w:p w14:paraId="65D14196" w14:textId="77777777" w:rsidR="00DB041D" w:rsidRPr="00DB041D" w:rsidRDefault="00DB041D" w:rsidP="004434D6">
      <w:pPr>
        <w:numPr>
          <w:ilvl w:val="3"/>
          <w:numId w:val="40"/>
        </w:numPr>
        <w:spacing w:line="240" w:lineRule="auto"/>
        <w:rPr>
          <w:rFonts w:asciiTheme="majorHAnsi" w:hAnsiTheme="majorHAnsi" w:cstheme="majorHAnsi"/>
          <w:b/>
          <w:bCs/>
        </w:rPr>
      </w:pPr>
      <w:r w:rsidRPr="00DB041D">
        <w:rPr>
          <w:rFonts w:asciiTheme="majorHAnsi" w:hAnsiTheme="majorHAnsi" w:cstheme="majorHAnsi"/>
          <w:b/>
          <w:bCs/>
        </w:rPr>
        <w:t xml:space="preserve">Responsable Auditor: </w:t>
      </w:r>
      <w:r w:rsidRPr="00DB041D">
        <w:rPr>
          <w:rFonts w:asciiTheme="majorHAnsi" w:hAnsiTheme="majorHAnsi" w:cstheme="majorHAnsi"/>
        </w:rPr>
        <w:t>Grupo 8</w:t>
      </w:r>
    </w:p>
    <w:p w14:paraId="27CE10BA" w14:textId="77777777" w:rsidR="00DB041D" w:rsidRPr="00DB041D" w:rsidRDefault="00DB041D" w:rsidP="00DB041D">
      <w:pPr>
        <w:numPr>
          <w:ilvl w:val="3"/>
          <w:numId w:val="40"/>
        </w:numPr>
        <w:rPr>
          <w:rFonts w:asciiTheme="majorHAnsi" w:hAnsiTheme="majorHAnsi" w:cstheme="majorHAnsi"/>
          <w:b/>
          <w:bCs/>
        </w:rPr>
      </w:pPr>
      <w:r w:rsidRPr="00DB041D">
        <w:rPr>
          <w:rFonts w:asciiTheme="majorHAnsi" w:hAnsiTheme="majorHAnsi" w:cstheme="majorHAnsi"/>
          <w:b/>
          <w:bCs/>
        </w:rPr>
        <w:t xml:space="preserve">Link de sistema: </w:t>
      </w:r>
      <w:hyperlink r:id="rId25" w:history="1">
        <w:r w:rsidRPr="00DB041D">
          <w:rPr>
            <w:rStyle w:val="Hipervnculo"/>
            <w:rFonts w:asciiTheme="majorHAnsi" w:hAnsiTheme="majorHAnsi" w:cstheme="majorHAnsi"/>
            <w:b/>
            <w:bCs/>
          </w:rPr>
          <w:t>https://app.applikalo.com/login/indexET.html?c=cumbremar</w:t>
        </w:r>
      </w:hyperlink>
      <w:r w:rsidRPr="00DB041D">
        <w:rPr>
          <w:rFonts w:asciiTheme="majorHAnsi" w:hAnsiTheme="majorHAnsi" w:cstheme="majorHAnsi"/>
          <w:b/>
          <w:bCs/>
        </w:rPr>
        <w:t xml:space="preserve">  </w:t>
      </w:r>
    </w:p>
    <w:bookmarkEnd w:id="36"/>
    <w:p w14:paraId="21F007B4" w14:textId="77777777" w:rsidR="00DB041D" w:rsidRPr="00DB041D" w:rsidRDefault="00DB041D" w:rsidP="00DB041D">
      <w:pPr>
        <w:rPr>
          <w:rFonts w:asciiTheme="majorHAnsi" w:hAnsiTheme="majorHAnsi" w:cstheme="majorHAnsi"/>
          <w:b/>
          <w:bCs/>
        </w:rPr>
      </w:pPr>
      <w:r w:rsidRPr="00DB041D">
        <w:rPr>
          <w:rFonts w:asciiTheme="majorHAnsi" w:hAnsiTheme="majorHAnsi" w:cstheme="majorHAnsi"/>
          <w:b/>
          <w:bCs/>
        </w:rPr>
        <w:t>2. Tecnología del Sistema Web</w:t>
      </w:r>
    </w:p>
    <w:tbl>
      <w:tblPr>
        <w:tblStyle w:val="Tablaconcuadrculaclara"/>
        <w:tblW w:w="0" w:type="auto"/>
        <w:tblInd w:w="0" w:type="dxa"/>
        <w:tblLook w:val="04A0" w:firstRow="1" w:lastRow="0" w:firstColumn="1" w:lastColumn="0" w:noHBand="0" w:noVBand="1"/>
      </w:tblPr>
      <w:tblGrid>
        <w:gridCol w:w="2121"/>
        <w:gridCol w:w="2823"/>
        <w:gridCol w:w="3550"/>
      </w:tblGrid>
      <w:tr w:rsidR="00DB041D" w:rsidRPr="00DB041D" w14:paraId="4BC8603F" w14:textId="77777777" w:rsidTr="004434D6">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644E7F" w14:textId="77777777" w:rsidR="00DB041D" w:rsidRPr="00DB041D" w:rsidRDefault="00DB041D" w:rsidP="004434D6">
            <w:pPr>
              <w:spacing w:after="160"/>
              <w:jc w:val="center"/>
              <w:rPr>
                <w:rFonts w:asciiTheme="majorHAnsi" w:hAnsiTheme="majorHAnsi" w:cstheme="majorHAnsi"/>
                <w:b/>
                <w:bCs/>
              </w:rPr>
            </w:pPr>
            <w:r w:rsidRPr="00DB041D">
              <w:rPr>
                <w:rFonts w:asciiTheme="majorHAnsi" w:hAnsiTheme="majorHAnsi" w:cstheme="majorHAnsi"/>
                <w:b/>
                <w:bCs/>
              </w:rPr>
              <w:t>Elemento Evaluado</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242A43" w14:textId="77777777" w:rsidR="00DB041D" w:rsidRPr="00DB041D" w:rsidRDefault="00DB041D" w:rsidP="004434D6">
            <w:pPr>
              <w:spacing w:after="160"/>
              <w:jc w:val="center"/>
              <w:rPr>
                <w:rFonts w:asciiTheme="majorHAnsi" w:hAnsiTheme="majorHAnsi" w:cstheme="majorHAnsi"/>
                <w:b/>
                <w:bCs/>
              </w:rPr>
            </w:pPr>
            <w:r w:rsidRPr="00DB041D">
              <w:rPr>
                <w:rFonts w:asciiTheme="majorHAnsi" w:hAnsiTheme="majorHAnsi" w:cstheme="majorHAnsi"/>
                <w:b/>
                <w:bCs/>
              </w:rPr>
              <w:t>Datos importantes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763B29" w14:textId="77777777" w:rsidR="00DB041D" w:rsidRPr="00DB041D" w:rsidRDefault="00DB041D" w:rsidP="004434D6">
            <w:pPr>
              <w:spacing w:after="160"/>
              <w:jc w:val="center"/>
              <w:rPr>
                <w:rFonts w:asciiTheme="majorHAnsi" w:hAnsiTheme="majorHAnsi" w:cstheme="majorHAnsi"/>
                <w:b/>
                <w:bCs/>
              </w:rPr>
            </w:pPr>
            <w:r w:rsidRPr="00DB041D">
              <w:rPr>
                <w:rFonts w:asciiTheme="majorHAnsi" w:hAnsiTheme="majorHAnsi" w:cstheme="majorHAnsi"/>
                <w:b/>
                <w:bCs/>
              </w:rPr>
              <w:t>Observaciones</w:t>
            </w:r>
          </w:p>
        </w:tc>
      </w:tr>
      <w:tr w:rsidR="00DB041D" w:rsidRPr="00DB041D" w14:paraId="2F851AC4" w14:textId="77777777" w:rsidTr="004434D6">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212E3F"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Servidores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F80D2A" w14:textId="77777777" w:rsidR="00DB041D" w:rsidRPr="00DB041D" w:rsidRDefault="00DB041D" w:rsidP="004434D6">
            <w:pPr>
              <w:spacing w:after="160"/>
              <w:jc w:val="both"/>
              <w:rPr>
                <w:rFonts w:asciiTheme="majorHAnsi" w:hAnsiTheme="majorHAnsi" w:cstheme="majorHAnsi"/>
              </w:rPr>
            </w:pPr>
            <w:r w:rsidRPr="00DB041D">
              <w:rPr>
                <w:rFonts w:asciiTheme="majorHAnsi" w:hAnsiTheme="majorHAnsi" w:cstheme="majorHAnsi"/>
              </w:rPr>
              <w:t>Servidor en la nube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DDBC6"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Capacidad de 500 GB</w:t>
            </w:r>
          </w:p>
        </w:tc>
      </w:tr>
      <w:tr w:rsidR="00DB041D" w:rsidRPr="00DB041D" w14:paraId="7CB8D40C" w14:textId="77777777" w:rsidTr="004434D6">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6090E5"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Base de Datos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A363CE" w14:textId="21D4B178" w:rsidR="00DB041D" w:rsidRPr="00DB041D" w:rsidRDefault="00DB041D" w:rsidP="004434D6">
            <w:pPr>
              <w:spacing w:after="160"/>
              <w:jc w:val="both"/>
              <w:rPr>
                <w:rFonts w:asciiTheme="majorHAnsi" w:hAnsiTheme="majorHAnsi" w:cstheme="majorHAnsi"/>
              </w:rPr>
            </w:pPr>
            <w:r w:rsidRPr="00DB041D">
              <w:rPr>
                <w:rFonts w:asciiTheme="majorHAnsi" w:hAnsiTheme="majorHAnsi" w:cstheme="majorHAnsi"/>
              </w:rPr>
              <w:t xml:space="preserve">MySQL, versión </w:t>
            </w:r>
            <w:r w:rsidR="00FE08F5">
              <w:rPr>
                <w:rFonts w:asciiTheme="majorHAnsi" w:hAnsiTheme="majorHAnsi" w:cstheme="majorHAnsi"/>
              </w:rPr>
              <w:t>7</w:t>
            </w:r>
            <w:r w:rsidRPr="00DB041D">
              <w:rPr>
                <w:rFonts w:asciiTheme="majorHAnsi" w:hAnsiTheme="majorHAnsi" w:cstheme="majorHAnsi"/>
              </w:rPr>
              <w:t>.</w:t>
            </w:r>
            <w:r w:rsidR="00FE08F5">
              <w:rPr>
                <w:rFonts w:asciiTheme="majorHAnsi" w:hAnsiTheme="majorHAnsi" w:cstheme="majorHAnsi"/>
              </w:rPr>
              <w:t>8</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89BAC"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Base de datos distribuida con replicación activa</w:t>
            </w:r>
          </w:p>
        </w:tc>
      </w:tr>
      <w:tr w:rsidR="00DB041D" w:rsidRPr="00DB041D" w14:paraId="2754AFEE" w14:textId="77777777" w:rsidTr="004434D6">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ABC3E6"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Lenguaje de Programación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872BFE" w14:textId="77777777" w:rsidR="00DB041D" w:rsidRPr="00DB041D" w:rsidRDefault="00DB041D" w:rsidP="004434D6">
            <w:pPr>
              <w:spacing w:after="160"/>
              <w:jc w:val="both"/>
              <w:rPr>
                <w:rFonts w:asciiTheme="majorHAnsi" w:hAnsiTheme="majorHAnsi" w:cstheme="majorHAnsi"/>
              </w:rPr>
            </w:pPr>
            <w:r w:rsidRPr="00DB041D">
              <w:rPr>
                <w:rFonts w:asciiTheme="majorHAnsi" w:hAnsiTheme="majorHAnsi" w:cstheme="majorHAnsi"/>
              </w:rPr>
              <w:t>PHP, JavaScript, HTML, CSS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AF7628"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Framework robusto para aplicaciones web escalables</w:t>
            </w:r>
          </w:p>
        </w:tc>
      </w:tr>
      <w:tr w:rsidR="00DB041D" w:rsidRPr="00DB041D" w14:paraId="7B37F164" w14:textId="77777777" w:rsidTr="004434D6">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EDF74D"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Conexiones de Red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354DDE" w14:textId="77777777" w:rsidR="00DB041D" w:rsidRPr="00DB041D" w:rsidRDefault="00DB041D" w:rsidP="004434D6">
            <w:pPr>
              <w:spacing w:after="160"/>
              <w:jc w:val="both"/>
              <w:rPr>
                <w:rFonts w:asciiTheme="majorHAnsi" w:hAnsiTheme="majorHAnsi" w:cstheme="majorHAnsi"/>
              </w:rPr>
            </w:pPr>
            <w:r w:rsidRPr="00DB041D">
              <w:rPr>
                <w:rFonts w:asciiTheme="majorHAnsi" w:hAnsiTheme="majorHAnsi" w:cstheme="majorHAnsi"/>
              </w:rPr>
              <w:t xml:space="preserve">Cableada y </w:t>
            </w:r>
            <w:proofErr w:type="spellStart"/>
            <w:r w:rsidRPr="00DB041D">
              <w:rPr>
                <w:rFonts w:asciiTheme="majorHAnsi" w:hAnsiTheme="majorHAnsi" w:cstheme="majorHAnsi"/>
              </w:rPr>
              <w:t>Wi</w:t>
            </w:r>
            <w:proofErr w:type="spellEnd"/>
            <w:r w:rsidRPr="00DB041D">
              <w:rPr>
                <w:rFonts w:asciiTheme="majorHAnsi" w:hAnsiTheme="majorHAnsi" w:cstheme="majorHAnsi"/>
              </w:rPr>
              <w:t>-Fi, velocidad de 500 Mbps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F91217" w14:textId="77777777" w:rsidR="00DB041D" w:rsidRPr="00DB041D" w:rsidRDefault="00DB041D" w:rsidP="00DB041D">
            <w:pPr>
              <w:spacing w:after="160"/>
              <w:rPr>
                <w:rFonts w:asciiTheme="majorHAnsi" w:hAnsiTheme="majorHAnsi" w:cstheme="majorHAnsi"/>
              </w:rPr>
            </w:pPr>
            <w:r w:rsidRPr="00DB041D">
              <w:rPr>
                <w:rFonts w:asciiTheme="majorHAnsi" w:hAnsiTheme="majorHAnsi" w:cstheme="majorHAnsi"/>
              </w:rPr>
              <w:t>Estable y segura, conexiones redundantes</w:t>
            </w:r>
          </w:p>
        </w:tc>
      </w:tr>
    </w:tbl>
    <w:p w14:paraId="2C347F0B" w14:textId="77777777" w:rsidR="00DB041D" w:rsidRPr="00DB041D" w:rsidRDefault="00DB041D" w:rsidP="00DB041D">
      <w:pPr>
        <w:rPr>
          <w:rFonts w:asciiTheme="majorHAnsi" w:hAnsiTheme="majorHAnsi" w:cstheme="majorHAnsi"/>
        </w:rPr>
      </w:pPr>
    </w:p>
    <w:p w14:paraId="74FA8A41" w14:textId="77777777" w:rsidR="00DB041D" w:rsidRPr="00DB041D" w:rsidRDefault="00DB041D" w:rsidP="00DB041D">
      <w:pPr>
        <w:rPr>
          <w:rFonts w:asciiTheme="majorHAnsi" w:hAnsiTheme="majorHAnsi" w:cstheme="majorHAnsi"/>
          <w:b/>
          <w:bCs/>
        </w:rPr>
      </w:pPr>
      <w:r w:rsidRPr="00DB041D">
        <w:rPr>
          <w:rFonts w:asciiTheme="majorHAnsi" w:hAnsiTheme="majorHAnsi" w:cstheme="majorHAnsi"/>
          <w:b/>
          <w:bCs/>
        </w:rPr>
        <w:t>3. Seguridad del Sistema Web</w:t>
      </w:r>
    </w:p>
    <w:tbl>
      <w:tblPr>
        <w:tblStyle w:val="Tablaconcuadrcula"/>
        <w:tblW w:w="0" w:type="auto"/>
        <w:jc w:val="center"/>
        <w:tblInd w:w="0" w:type="dxa"/>
        <w:tblLook w:val="04A0" w:firstRow="1" w:lastRow="0" w:firstColumn="1" w:lastColumn="0" w:noHBand="0" w:noVBand="1"/>
      </w:tblPr>
      <w:tblGrid>
        <w:gridCol w:w="2547"/>
        <w:gridCol w:w="1417"/>
        <w:gridCol w:w="4530"/>
      </w:tblGrid>
      <w:tr w:rsidR="00053EB8" w:rsidRPr="00DB041D" w14:paraId="2CB03C29" w14:textId="77777777" w:rsidTr="00053EB8">
        <w:trPr>
          <w:trHeight w:val="127"/>
          <w:jc w:val="center"/>
        </w:trPr>
        <w:tc>
          <w:tcPr>
            <w:tcW w:w="2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A96E7D5" w14:textId="77777777" w:rsidR="00DB041D" w:rsidRPr="00053EB8" w:rsidRDefault="00DB041D" w:rsidP="00DB041D">
            <w:pPr>
              <w:spacing w:after="160"/>
              <w:rPr>
                <w:rFonts w:asciiTheme="majorHAnsi" w:hAnsiTheme="majorHAnsi" w:cstheme="majorHAnsi"/>
                <w:b/>
                <w:bCs/>
                <w:sz w:val="20"/>
                <w:szCs w:val="20"/>
              </w:rPr>
            </w:pPr>
            <w:r w:rsidRPr="00053EB8">
              <w:rPr>
                <w:rFonts w:asciiTheme="majorHAnsi" w:hAnsiTheme="majorHAnsi" w:cstheme="majorHAnsi"/>
                <w:b/>
                <w:bCs/>
                <w:sz w:val="20"/>
                <w:szCs w:val="20"/>
              </w:rPr>
              <w:t>Aspecto Evaluado</w:t>
            </w: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48B8EA" w14:textId="1080296B" w:rsidR="00DB041D" w:rsidRPr="00053EB8" w:rsidRDefault="00DB041D" w:rsidP="00DB041D">
            <w:pPr>
              <w:spacing w:after="160"/>
              <w:rPr>
                <w:rFonts w:asciiTheme="majorHAnsi" w:hAnsiTheme="majorHAnsi" w:cstheme="majorHAnsi"/>
                <w:b/>
                <w:bCs/>
                <w:sz w:val="20"/>
                <w:szCs w:val="20"/>
              </w:rPr>
            </w:pPr>
            <w:r w:rsidRPr="00053EB8">
              <w:rPr>
                <w:rFonts w:asciiTheme="majorHAnsi" w:hAnsiTheme="majorHAnsi" w:cstheme="majorHAnsi"/>
                <w:b/>
                <w:bCs/>
                <w:sz w:val="20"/>
                <w:szCs w:val="20"/>
              </w:rPr>
              <w:t>(Cumple/No Cumple)</w:t>
            </w:r>
          </w:p>
        </w:tc>
        <w:tc>
          <w:tcPr>
            <w:tcW w:w="45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EA9703" w14:textId="77777777" w:rsidR="00DB041D" w:rsidRPr="00053EB8" w:rsidRDefault="00DB041D" w:rsidP="00DB041D">
            <w:pPr>
              <w:spacing w:after="160"/>
              <w:rPr>
                <w:rFonts w:asciiTheme="majorHAnsi" w:hAnsiTheme="majorHAnsi" w:cstheme="majorHAnsi"/>
                <w:b/>
                <w:bCs/>
                <w:sz w:val="20"/>
                <w:szCs w:val="20"/>
              </w:rPr>
            </w:pPr>
            <w:r w:rsidRPr="00053EB8">
              <w:rPr>
                <w:rFonts w:asciiTheme="majorHAnsi" w:hAnsiTheme="majorHAnsi" w:cstheme="majorHAnsi"/>
                <w:b/>
                <w:bCs/>
                <w:sz w:val="20"/>
                <w:szCs w:val="20"/>
              </w:rPr>
              <w:t>Observaciones</w:t>
            </w:r>
          </w:p>
        </w:tc>
      </w:tr>
      <w:tr w:rsidR="00DB041D" w:rsidRPr="00DB041D" w14:paraId="41E52D9F" w14:textId="77777777" w:rsidTr="00053EB8">
        <w:trPr>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0000C44B"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Contraseñas seguras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8772B17" w14:textId="7950DEB9"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Cumple</w:t>
            </w:r>
          </w:p>
        </w:tc>
        <w:tc>
          <w:tcPr>
            <w:tcW w:w="4530" w:type="dxa"/>
            <w:tcBorders>
              <w:top w:val="single" w:sz="4" w:space="0" w:color="auto"/>
              <w:left w:val="single" w:sz="4" w:space="0" w:color="auto"/>
              <w:bottom w:val="single" w:sz="4" w:space="0" w:color="auto"/>
              <w:right w:val="single" w:sz="4" w:space="0" w:color="auto"/>
            </w:tcBorders>
            <w:vAlign w:val="center"/>
            <w:hideMark/>
          </w:tcPr>
          <w:p w14:paraId="4EBCF3E3" w14:textId="531C7DD3"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 xml:space="preserve">Longitud mínima de </w:t>
            </w:r>
            <w:r w:rsidRPr="00134514">
              <w:rPr>
                <w:rFonts w:asciiTheme="majorHAnsi" w:hAnsiTheme="majorHAnsi" w:cstheme="majorHAnsi"/>
              </w:rPr>
              <w:t>8</w:t>
            </w:r>
            <w:r w:rsidRPr="00DB041D">
              <w:rPr>
                <w:rFonts w:asciiTheme="majorHAnsi" w:hAnsiTheme="majorHAnsi" w:cstheme="majorHAnsi"/>
              </w:rPr>
              <w:t xml:space="preserve"> caracteres, mezcla de mayúsculas, minúsculas, números y caracteres especiales</w:t>
            </w:r>
          </w:p>
        </w:tc>
      </w:tr>
      <w:tr w:rsidR="00DB041D" w:rsidRPr="00DB041D" w14:paraId="1EE7876A" w14:textId="77777777" w:rsidTr="00053EB8">
        <w:trPr>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101404A8"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Políticas de acceso definidas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B0356FA"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Cumple</w:t>
            </w:r>
          </w:p>
        </w:tc>
        <w:tc>
          <w:tcPr>
            <w:tcW w:w="4530" w:type="dxa"/>
            <w:tcBorders>
              <w:top w:val="single" w:sz="4" w:space="0" w:color="auto"/>
              <w:left w:val="single" w:sz="4" w:space="0" w:color="auto"/>
              <w:bottom w:val="single" w:sz="4" w:space="0" w:color="auto"/>
              <w:right w:val="single" w:sz="4" w:space="0" w:color="auto"/>
            </w:tcBorders>
            <w:vAlign w:val="center"/>
            <w:hideMark/>
          </w:tcPr>
          <w:p w14:paraId="7A2CACA1"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Roles definidos: Administrador, Usuario, Supervisor</w:t>
            </w:r>
          </w:p>
        </w:tc>
      </w:tr>
      <w:tr w:rsidR="00DB041D" w:rsidRPr="00DB041D" w14:paraId="3AF3D59C" w14:textId="77777777" w:rsidTr="00053EB8">
        <w:trPr>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3342A8C7"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Permisos según roles de usuario</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F51A7C5"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Cumple</w:t>
            </w:r>
          </w:p>
        </w:tc>
        <w:tc>
          <w:tcPr>
            <w:tcW w:w="4530" w:type="dxa"/>
            <w:tcBorders>
              <w:top w:val="single" w:sz="4" w:space="0" w:color="auto"/>
              <w:left w:val="single" w:sz="4" w:space="0" w:color="auto"/>
              <w:bottom w:val="single" w:sz="4" w:space="0" w:color="auto"/>
              <w:right w:val="single" w:sz="4" w:space="0" w:color="auto"/>
            </w:tcBorders>
            <w:vAlign w:val="center"/>
            <w:hideMark/>
          </w:tcPr>
          <w:p w14:paraId="1A9E035D"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Accesos diferenciados según el perfil del usuario</w:t>
            </w:r>
          </w:p>
        </w:tc>
      </w:tr>
      <w:tr w:rsidR="007E0FC9" w:rsidRPr="00DB041D" w14:paraId="4165A1E8" w14:textId="77777777" w:rsidTr="00053EB8">
        <w:trPr>
          <w:jc w:val="center"/>
        </w:trPr>
        <w:tc>
          <w:tcPr>
            <w:tcW w:w="2547" w:type="dxa"/>
            <w:tcBorders>
              <w:top w:val="single" w:sz="4" w:space="0" w:color="auto"/>
              <w:left w:val="single" w:sz="4" w:space="0" w:color="auto"/>
              <w:bottom w:val="single" w:sz="4" w:space="0" w:color="auto"/>
              <w:right w:val="single" w:sz="4" w:space="0" w:color="auto"/>
            </w:tcBorders>
            <w:vAlign w:val="center"/>
          </w:tcPr>
          <w:p w14:paraId="34B4F745" w14:textId="5EA9C116" w:rsidR="007E0FC9" w:rsidRPr="00DB041D" w:rsidRDefault="007E0FC9" w:rsidP="003B1465">
            <w:pPr>
              <w:jc w:val="both"/>
              <w:rPr>
                <w:rFonts w:asciiTheme="majorHAnsi" w:hAnsiTheme="majorHAnsi" w:cstheme="majorHAnsi"/>
              </w:rPr>
            </w:pPr>
            <w:r>
              <w:rPr>
                <w:rFonts w:asciiTheme="majorHAnsi" w:hAnsiTheme="majorHAnsi" w:cstheme="majorHAnsi"/>
              </w:rPr>
              <w:t>Aplicación de parches de seguridad</w:t>
            </w:r>
          </w:p>
        </w:tc>
        <w:tc>
          <w:tcPr>
            <w:tcW w:w="1417" w:type="dxa"/>
            <w:tcBorders>
              <w:top w:val="single" w:sz="4" w:space="0" w:color="auto"/>
              <w:left w:val="single" w:sz="4" w:space="0" w:color="auto"/>
              <w:bottom w:val="single" w:sz="4" w:space="0" w:color="auto"/>
              <w:right w:val="single" w:sz="4" w:space="0" w:color="auto"/>
            </w:tcBorders>
            <w:vAlign w:val="center"/>
          </w:tcPr>
          <w:p w14:paraId="1D7ECF36" w14:textId="326DB4E0" w:rsidR="007E0FC9" w:rsidRPr="00DB041D" w:rsidRDefault="007E0FC9" w:rsidP="003B1465">
            <w:pPr>
              <w:jc w:val="both"/>
              <w:rPr>
                <w:rFonts w:asciiTheme="majorHAnsi" w:hAnsiTheme="majorHAnsi" w:cstheme="majorHAnsi"/>
              </w:rPr>
            </w:pPr>
            <w:r>
              <w:rPr>
                <w:rFonts w:asciiTheme="majorHAnsi" w:hAnsiTheme="majorHAnsi" w:cstheme="majorHAnsi"/>
              </w:rPr>
              <w:t>cumple</w:t>
            </w:r>
          </w:p>
        </w:tc>
        <w:tc>
          <w:tcPr>
            <w:tcW w:w="4530" w:type="dxa"/>
            <w:tcBorders>
              <w:top w:val="single" w:sz="4" w:space="0" w:color="auto"/>
              <w:left w:val="single" w:sz="4" w:space="0" w:color="auto"/>
              <w:bottom w:val="single" w:sz="4" w:space="0" w:color="auto"/>
              <w:right w:val="single" w:sz="4" w:space="0" w:color="auto"/>
            </w:tcBorders>
            <w:vAlign w:val="center"/>
          </w:tcPr>
          <w:p w14:paraId="24E0067D" w14:textId="74746470" w:rsidR="007E0FC9" w:rsidRPr="00DB041D" w:rsidRDefault="004434D6" w:rsidP="003B1465">
            <w:pPr>
              <w:jc w:val="both"/>
              <w:rPr>
                <w:rFonts w:asciiTheme="majorHAnsi" w:hAnsiTheme="majorHAnsi" w:cstheme="majorHAnsi"/>
              </w:rPr>
            </w:pPr>
            <w:r>
              <w:rPr>
                <w:rFonts w:asciiTheme="majorHAnsi" w:hAnsiTheme="majorHAnsi" w:cstheme="majorHAnsi"/>
              </w:rPr>
              <w:t>La aplicación de parches de seguridad se realiza,</w:t>
            </w:r>
            <w:r w:rsidR="007E0FC9">
              <w:rPr>
                <w:rFonts w:asciiTheme="majorHAnsi" w:hAnsiTheme="majorHAnsi" w:cstheme="majorHAnsi"/>
              </w:rPr>
              <w:t xml:space="preserve"> pero con poca frecuencia</w:t>
            </w:r>
          </w:p>
        </w:tc>
      </w:tr>
      <w:tr w:rsidR="00DB041D" w:rsidRPr="00DB041D" w14:paraId="76736614" w14:textId="77777777" w:rsidTr="00053EB8">
        <w:trPr>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37569ECF" w14:textId="01B491E6" w:rsidR="00DB041D" w:rsidRPr="00DB041D" w:rsidRDefault="00E841D2" w:rsidP="003B1465">
            <w:pPr>
              <w:spacing w:after="160"/>
              <w:jc w:val="both"/>
              <w:rPr>
                <w:rFonts w:asciiTheme="majorHAnsi" w:hAnsiTheme="majorHAnsi" w:cstheme="majorHAnsi"/>
              </w:rPr>
            </w:pPr>
            <w:r>
              <w:rPr>
                <w:rFonts w:asciiTheme="majorHAnsi" w:hAnsiTheme="majorHAnsi" w:cstheme="majorHAnsi"/>
              </w:rPr>
              <w:t>Vulnerabilidades (</w:t>
            </w:r>
            <w:r w:rsidR="004434D6">
              <w:rPr>
                <w:rFonts w:asciiTheme="majorHAnsi" w:hAnsiTheme="majorHAnsi" w:cstheme="majorHAnsi"/>
              </w:rPr>
              <w:t>XSS, CSRF, ETC</w:t>
            </w:r>
            <w:r>
              <w:rPr>
                <w:rFonts w:asciiTheme="majorHAnsi" w:hAnsiTheme="majorHAnsi" w:cstheme="majorHAnsi"/>
              </w:rPr>
              <w: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1173C93" w14:textId="7FC3FAC6" w:rsidR="00DB041D" w:rsidRPr="00DB041D" w:rsidRDefault="00B35DD6" w:rsidP="003B1465">
            <w:pPr>
              <w:spacing w:after="160"/>
              <w:jc w:val="both"/>
              <w:rPr>
                <w:rFonts w:asciiTheme="majorHAnsi" w:hAnsiTheme="majorHAnsi" w:cstheme="majorHAnsi"/>
              </w:rPr>
            </w:pPr>
            <w:r>
              <w:rPr>
                <w:rFonts w:asciiTheme="majorHAnsi" w:hAnsiTheme="majorHAnsi" w:cstheme="majorHAnsi"/>
              </w:rPr>
              <w:t xml:space="preserve">No </w:t>
            </w:r>
            <w:r w:rsidR="00DB041D" w:rsidRPr="00DB041D">
              <w:rPr>
                <w:rFonts w:asciiTheme="majorHAnsi" w:hAnsiTheme="majorHAnsi" w:cstheme="majorHAnsi"/>
              </w:rPr>
              <w:t>Cumple</w:t>
            </w:r>
          </w:p>
        </w:tc>
        <w:tc>
          <w:tcPr>
            <w:tcW w:w="4530" w:type="dxa"/>
            <w:tcBorders>
              <w:top w:val="single" w:sz="4" w:space="0" w:color="auto"/>
              <w:left w:val="single" w:sz="4" w:space="0" w:color="auto"/>
              <w:bottom w:val="single" w:sz="4" w:space="0" w:color="auto"/>
              <w:right w:val="single" w:sz="4" w:space="0" w:color="auto"/>
            </w:tcBorders>
            <w:vAlign w:val="center"/>
            <w:hideMark/>
          </w:tcPr>
          <w:p w14:paraId="437B90EB" w14:textId="578AA96B" w:rsidR="00DB041D" w:rsidRPr="00DB041D" w:rsidRDefault="00E841D2" w:rsidP="003B1465">
            <w:pPr>
              <w:spacing w:after="160"/>
              <w:jc w:val="both"/>
              <w:rPr>
                <w:rFonts w:asciiTheme="majorHAnsi" w:hAnsiTheme="majorHAnsi" w:cstheme="majorHAnsi"/>
              </w:rPr>
            </w:pPr>
            <w:r>
              <w:rPr>
                <w:rFonts w:asciiTheme="majorHAnsi" w:hAnsiTheme="majorHAnsi" w:cstheme="majorHAnsi"/>
              </w:rPr>
              <w:t>Problemas detectados en OWASP ZAP (falta de encabezados HSTS Y x-</w:t>
            </w:r>
            <w:proofErr w:type="spellStart"/>
            <w:r>
              <w:rPr>
                <w:rFonts w:asciiTheme="majorHAnsi" w:hAnsiTheme="majorHAnsi" w:cstheme="majorHAnsi"/>
              </w:rPr>
              <w:t>frame</w:t>
            </w:r>
            <w:proofErr w:type="spellEnd"/>
            <w:r>
              <w:rPr>
                <w:rFonts w:asciiTheme="majorHAnsi" w:hAnsiTheme="majorHAnsi" w:cstheme="majorHAnsi"/>
              </w:rPr>
              <w:t>-</w:t>
            </w:r>
            <w:proofErr w:type="spellStart"/>
            <w:r>
              <w:rPr>
                <w:rFonts w:asciiTheme="majorHAnsi" w:hAnsiTheme="majorHAnsi" w:cstheme="majorHAnsi"/>
              </w:rPr>
              <w:t>options</w:t>
            </w:r>
            <w:proofErr w:type="spellEnd"/>
            <w:r>
              <w:rPr>
                <w:rFonts w:asciiTheme="majorHAnsi" w:hAnsiTheme="majorHAnsi" w:cstheme="majorHAnsi"/>
              </w:rPr>
              <w:t>)</w:t>
            </w:r>
          </w:p>
        </w:tc>
      </w:tr>
      <w:tr w:rsidR="00DB041D" w:rsidRPr="00DB041D" w14:paraId="2F807EA9" w14:textId="77777777" w:rsidTr="00053EB8">
        <w:trPr>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441FFDE2" w14:textId="77777777" w:rsidR="00DB041D" w:rsidRPr="00DB041D" w:rsidRDefault="00DB041D" w:rsidP="003B1465">
            <w:pPr>
              <w:spacing w:after="160"/>
              <w:jc w:val="both"/>
              <w:rPr>
                <w:rFonts w:asciiTheme="majorHAnsi" w:hAnsiTheme="majorHAnsi" w:cstheme="majorHAnsi"/>
              </w:rPr>
            </w:pPr>
            <w:r w:rsidRPr="00DB041D">
              <w:rPr>
                <w:rFonts w:asciiTheme="majorHAnsi" w:hAnsiTheme="majorHAnsi" w:cstheme="majorHAnsi"/>
              </w:rPr>
              <w:t>Registro de accesos habilitado</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A5BA13E" w14:textId="6F8683BB" w:rsidR="00DB041D" w:rsidRPr="00DB041D" w:rsidRDefault="00E841D2" w:rsidP="003B1465">
            <w:pPr>
              <w:spacing w:after="160"/>
              <w:jc w:val="both"/>
              <w:rPr>
                <w:rFonts w:asciiTheme="majorHAnsi" w:hAnsiTheme="majorHAnsi" w:cstheme="majorHAnsi"/>
              </w:rPr>
            </w:pPr>
            <w:r>
              <w:rPr>
                <w:rFonts w:asciiTheme="majorHAnsi" w:hAnsiTheme="majorHAnsi" w:cstheme="majorHAnsi"/>
              </w:rPr>
              <w:t xml:space="preserve">No </w:t>
            </w:r>
            <w:r w:rsidR="00DB041D" w:rsidRPr="00DB041D">
              <w:rPr>
                <w:rFonts w:asciiTheme="majorHAnsi" w:hAnsiTheme="majorHAnsi" w:cstheme="majorHAnsi"/>
              </w:rPr>
              <w:t>Cumple</w:t>
            </w:r>
          </w:p>
        </w:tc>
        <w:tc>
          <w:tcPr>
            <w:tcW w:w="4530" w:type="dxa"/>
            <w:tcBorders>
              <w:top w:val="single" w:sz="4" w:space="0" w:color="auto"/>
              <w:left w:val="single" w:sz="4" w:space="0" w:color="auto"/>
              <w:bottom w:val="single" w:sz="4" w:space="0" w:color="auto"/>
              <w:right w:val="single" w:sz="4" w:space="0" w:color="auto"/>
            </w:tcBorders>
            <w:vAlign w:val="center"/>
            <w:hideMark/>
          </w:tcPr>
          <w:p w14:paraId="48458EB5" w14:textId="65ACE117" w:rsidR="00DB041D" w:rsidRPr="00DB041D" w:rsidRDefault="00E841D2" w:rsidP="003B1465">
            <w:pPr>
              <w:spacing w:after="160"/>
              <w:jc w:val="both"/>
              <w:rPr>
                <w:rFonts w:asciiTheme="majorHAnsi" w:hAnsiTheme="majorHAnsi" w:cstheme="majorHAnsi"/>
              </w:rPr>
            </w:pPr>
            <w:r>
              <w:rPr>
                <w:rFonts w:asciiTheme="majorHAnsi" w:hAnsiTheme="majorHAnsi" w:cstheme="majorHAnsi"/>
              </w:rPr>
              <w:t>Acceso de empleados inactivos no han sido revocados</w:t>
            </w:r>
          </w:p>
        </w:tc>
      </w:tr>
    </w:tbl>
    <w:p w14:paraId="6F87E91E" w14:textId="1298E33C" w:rsidR="00DB041D" w:rsidRPr="00E841D2" w:rsidRDefault="00E841D2" w:rsidP="00DB041D">
      <w:pPr>
        <w:rPr>
          <w:rFonts w:asciiTheme="majorHAnsi" w:hAnsiTheme="majorHAnsi" w:cstheme="majorHAnsi"/>
          <w:b/>
          <w:bCs/>
        </w:rPr>
      </w:pPr>
      <w:r w:rsidRPr="00E841D2">
        <w:rPr>
          <w:rFonts w:asciiTheme="majorHAnsi" w:hAnsiTheme="majorHAnsi" w:cstheme="majorHAnsi"/>
          <w:b/>
          <w:bCs/>
        </w:rPr>
        <w:lastRenderedPageBreak/>
        <w:t xml:space="preserve">4. </w:t>
      </w:r>
      <w:r w:rsidR="00FE08F5" w:rsidRPr="007E0FC9">
        <w:rPr>
          <w:rFonts w:asciiTheme="majorHAnsi" w:hAnsiTheme="majorHAnsi" w:cstheme="majorHAnsi"/>
          <w:b/>
          <w:bCs/>
          <w:sz w:val="24"/>
          <w:szCs w:val="24"/>
        </w:rPr>
        <w:t>Proceso De Control De Incidencias</w:t>
      </w:r>
    </w:p>
    <w:tbl>
      <w:tblPr>
        <w:tblStyle w:val="Tablaconcuadrcula"/>
        <w:tblW w:w="0" w:type="auto"/>
        <w:tblInd w:w="-5" w:type="dxa"/>
        <w:tblLook w:val="04A0" w:firstRow="1" w:lastRow="0" w:firstColumn="1" w:lastColumn="0" w:noHBand="0" w:noVBand="1"/>
      </w:tblPr>
      <w:tblGrid>
        <w:gridCol w:w="2375"/>
        <w:gridCol w:w="1724"/>
        <w:gridCol w:w="4400"/>
      </w:tblGrid>
      <w:tr w:rsidR="00E841D2" w:rsidRPr="00E841D2" w14:paraId="6EE7DB3C" w14:textId="77777777" w:rsidTr="004434D6">
        <w:tc>
          <w:tcPr>
            <w:tcW w:w="0" w:type="auto"/>
            <w:vAlign w:val="center"/>
            <w:hideMark/>
          </w:tcPr>
          <w:p w14:paraId="117127F4" w14:textId="77777777" w:rsidR="00E841D2" w:rsidRPr="00E841D2" w:rsidRDefault="00E841D2" w:rsidP="004434D6">
            <w:pPr>
              <w:spacing w:line="240" w:lineRule="auto"/>
              <w:jc w:val="center"/>
              <w:rPr>
                <w:rFonts w:asciiTheme="majorHAnsi" w:eastAsia="Times New Roman" w:hAnsiTheme="majorHAnsi" w:cstheme="majorHAnsi"/>
                <w:b/>
                <w:bCs/>
                <w:lang w:eastAsia="es-PE"/>
                <w14:ligatures w14:val="none"/>
              </w:rPr>
            </w:pPr>
            <w:r w:rsidRPr="00E841D2">
              <w:rPr>
                <w:rFonts w:asciiTheme="majorHAnsi" w:eastAsia="Times New Roman" w:hAnsiTheme="majorHAnsi" w:cstheme="majorHAnsi"/>
                <w:b/>
                <w:bCs/>
                <w:lang w:eastAsia="es-PE"/>
                <w14:ligatures w14:val="none"/>
              </w:rPr>
              <w:t>Aspecto Evaluado</w:t>
            </w:r>
          </w:p>
        </w:tc>
        <w:tc>
          <w:tcPr>
            <w:tcW w:w="0" w:type="auto"/>
            <w:vAlign w:val="center"/>
            <w:hideMark/>
          </w:tcPr>
          <w:p w14:paraId="3D1687EB" w14:textId="77777777" w:rsidR="00E841D2" w:rsidRPr="00E841D2" w:rsidRDefault="00E841D2" w:rsidP="004434D6">
            <w:pPr>
              <w:spacing w:line="240" w:lineRule="auto"/>
              <w:jc w:val="center"/>
              <w:rPr>
                <w:rFonts w:asciiTheme="majorHAnsi" w:eastAsia="Times New Roman" w:hAnsiTheme="majorHAnsi" w:cstheme="majorHAnsi"/>
                <w:b/>
                <w:bCs/>
                <w:lang w:eastAsia="es-PE"/>
                <w14:ligatures w14:val="none"/>
              </w:rPr>
            </w:pPr>
            <w:r w:rsidRPr="00E841D2">
              <w:rPr>
                <w:rFonts w:asciiTheme="majorHAnsi" w:eastAsia="Times New Roman" w:hAnsiTheme="majorHAnsi" w:cstheme="majorHAnsi"/>
                <w:b/>
                <w:bCs/>
                <w:lang w:eastAsia="es-PE"/>
                <w14:ligatures w14:val="none"/>
              </w:rPr>
              <w:t>Estado (Cumple/No Cumple)</w:t>
            </w:r>
          </w:p>
        </w:tc>
        <w:tc>
          <w:tcPr>
            <w:tcW w:w="0" w:type="auto"/>
            <w:vAlign w:val="center"/>
            <w:hideMark/>
          </w:tcPr>
          <w:p w14:paraId="246918C4" w14:textId="77777777" w:rsidR="00E841D2" w:rsidRPr="00E841D2" w:rsidRDefault="00E841D2" w:rsidP="004434D6">
            <w:pPr>
              <w:spacing w:line="240" w:lineRule="auto"/>
              <w:jc w:val="center"/>
              <w:rPr>
                <w:rFonts w:asciiTheme="majorHAnsi" w:eastAsia="Times New Roman" w:hAnsiTheme="majorHAnsi" w:cstheme="majorHAnsi"/>
                <w:b/>
                <w:bCs/>
                <w:lang w:eastAsia="es-PE"/>
                <w14:ligatures w14:val="none"/>
              </w:rPr>
            </w:pPr>
            <w:r w:rsidRPr="00E841D2">
              <w:rPr>
                <w:rFonts w:asciiTheme="majorHAnsi" w:eastAsia="Times New Roman" w:hAnsiTheme="majorHAnsi" w:cstheme="majorHAnsi"/>
                <w:b/>
                <w:bCs/>
                <w:lang w:eastAsia="es-PE"/>
                <w14:ligatures w14:val="none"/>
              </w:rPr>
              <w:t>Observaciones</w:t>
            </w:r>
          </w:p>
        </w:tc>
      </w:tr>
      <w:tr w:rsidR="00E841D2" w:rsidRPr="00E841D2" w14:paraId="11FD1F32" w14:textId="77777777" w:rsidTr="004434D6">
        <w:tc>
          <w:tcPr>
            <w:tcW w:w="0" w:type="auto"/>
            <w:hideMark/>
          </w:tcPr>
          <w:p w14:paraId="4FD28A4D"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Política de seguridad de la información</w:t>
            </w:r>
          </w:p>
        </w:tc>
        <w:tc>
          <w:tcPr>
            <w:tcW w:w="0" w:type="auto"/>
            <w:vAlign w:val="center"/>
            <w:hideMark/>
          </w:tcPr>
          <w:p w14:paraId="5B108F67" w14:textId="77777777" w:rsidR="00E841D2" w:rsidRPr="00E841D2" w:rsidRDefault="00E841D2" w:rsidP="004434D6">
            <w:pPr>
              <w:spacing w:line="240" w:lineRule="auto"/>
              <w:jc w:val="center"/>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Cumple</w:t>
            </w:r>
          </w:p>
        </w:tc>
        <w:tc>
          <w:tcPr>
            <w:tcW w:w="0" w:type="auto"/>
            <w:hideMark/>
          </w:tcPr>
          <w:p w14:paraId="255A3DAF"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La organización no tiene una política formal de seguridad de la información documentada y comunicada.</w:t>
            </w:r>
          </w:p>
        </w:tc>
      </w:tr>
      <w:tr w:rsidR="00E841D2" w:rsidRPr="00E841D2" w14:paraId="4C992D54" w14:textId="77777777" w:rsidTr="004434D6">
        <w:tc>
          <w:tcPr>
            <w:tcW w:w="0" w:type="auto"/>
            <w:hideMark/>
          </w:tcPr>
          <w:p w14:paraId="36A2729E"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Procedimiento de gestión de incidentes</w:t>
            </w:r>
          </w:p>
        </w:tc>
        <w:tc>
          <w:tcPr>
            <w:tcW w:w="0" w:type="auto"/>
            <w:vAlign w:val="center"/>
            <w:hideMark/>
          </w:tcPr>
          <w:p w14:paraId="1113ECBF" w14:textId="77777777" w:rsidR="00E841D2" w:rsidRPr="00E841D2" w:rsidRDefault="00E841D2" w:rsidP="004434D6">
            <w:pPr>
              <w:spacing w:line="240" w:lineRule="auto"/>
              <w:jc w:val="center"/>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Cumple</w:t>
            </w:r>
          </w:p>
        </w:tc>
        <w:tc>
          <w:tcPr>
            <w:tcW w:w="0" w:type="auto"/>
            <w:hideMark/>
          </w:tcPr>
          <w:p w14:paraId="446E0A97" w14:textId="27A702FB"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se cuenta con un proceso formal para gestionar incidentes de seguridad, incluyendo detección y respuesta</w:t>
            </w:r>
            <w:r w:rsidR="007E0FC9" w:rsidRPr="004434D6">
              <w:rPr>
                <w:rFonts w:asciiTheme="majorHAnsi" w:eastAsia="Times New Roman" w:hAnsiTheme="majorHAnsi" w:cstheme="majorHAnsi"/>
                <w:lang w:eastAsia="es-PE"/>
                <w14:ligatures w14:val="none"/>
              </w:rPr>
              <w:t xml:space="preserve"> de ataques</w:t>
            </w:r>
            <w:r w:rsidRPr="00E841D2">
              <w:rPr>
                <w:rFonts w:asciiTheme="majorHAnsi" w:eastAsia="Times New Roman" w:hAnsiTheme="majorHAnsi" w:cstheme="majorHAnsi"/>
                <w:lang w:eastAsia="es-PE"/>
                <w14:ligatures w14:val="none"/>
              </w:rPr>
              <w:t>.</w:t>
            </w:r>
          </w:p>
        </w:tc>
      </w:tr>
      <w:tr w:rsidR="00E841D2" w:rsidRPr="00E841D2" w14:paraId="229B1DF0" w14:textId="77777777" w:rsidTr="004434D6">
        <w:tc>
          <w:tcPr>
            <w:tcW w:w="0" w:type="auto"/>
            <w:hideMark/>
          </w:tcPr>
          <w:p w14:paraId="2B6CCDA1"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Evaluación de riesgos periódica</w:t>
            </w:r>
          </w:p>
        </w:tc>
        <w:tc>
          <w:tcPr>
            <w:tcW w:w="0" w:type="auto"/>
            <w:vAlign w:val="center"/>
            <w:hideMark/>
          </w:tcPr>
          <w:p w14:paraId="0819525D" w14:textId="77777777" w:rsidR="00E841D2" w:rsidRPr="00E841D2" w:rsidRDefault="00E841D2" w:rsidP="004434D6">
            <w:pPr>
              <w:spacing w:line="240" w:lineRule="auto"/>
              <w:jc w:val="center"/>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Cumple</w:t>
            </w:r>
          </w:p>
        </w:tc>
        <w:tc>
          <w:tcPr>
            <w:tcW w:w="0" w:type="auto"/>
            <w:hideMark/>
          </w:tcPr>
          <w:p w14:paraId="4E796817"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se han realizado evaluaciones de riesgos a intervalos planificados ni ante cambios significativos.</w:t>
            </w:r>
          </w:p>
        </w:tc>
      </w:tr>
      <w:tr w:rsidR="00E841D2" w:rsidRPr="00E841D2" w14:paraId="72FD477C" w14:textId="77777777" w:rsidTr="004434D6">
        <w:tc>
          <w:tcPr>
            <w:tcW w:w="0" w:type="auto"/>
            <w:hideMark/>
          </w:tcPr>
          <w:p w14:paraId="33D84306"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Capacitación sobre seguridad de la información</w:t>
            </w:r>
          </w:p>
        </w:tc>
        <w:tc>
          <w:tcPr>
            <w:tcW w:w="0" w:type="auto"/>
            <w:vAlign w:val="center"/>
            <w:hideMark/>
          </w:tcPr>
          <w:p w14:paraId="0A9017EC" w14:textId="77777777" w:rsidR="00E841D2" w:rsidRPr="00E841D2" w:rsidRDefault="00E841D2" w:rsidP="004434D6">
            <w:pPr>
              <w:spacing w:line="240" w:lineRule="auto"/>
              <w:jc w:val="center"/>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Cumple</w:t>
            </w:r>
          </w:p>
        </w:tc>
        <w:tc>
          <w:tcPr>
            <w:tcW w:w="0" w:type="auto"/>
            <w:hideMark/>
          </w:tcPr>
          <w:p w14:paraId="54F26AEF"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se ha implementado un programa formal de capacitación para el personal en temas de seguridad de la información.</w:t>
            </w:r>
          </w:p>
        </w:tc>
      </w:tr>
      <w:tr w:rsidR="00E841D2" w:rsidRPr="00E841D2" w14:paraId="7D2E3974" w14:textId="77777777" w:rsidTr="004434D6">
        <w:tc>
          <w:tcPr>
            <w:tcW w:w="0" w:type="auto"/>
            <w:hideMark/>
          </w:tcPr>
          <w:p w14:paraId="79AC5921"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Registro y seguimiento de incidentes</w:t>
            </w:r>
          </w:p>
        </w:tc>
        <w:tc>
          <w:tcPr>
            <w:tcW w:w="0" w:type="auto"/>
            <w:vAlign w:val="center"/>
            <w:hideMark/>
          </w:tcPr>
          <w:p w14:paraId="63E43535" w14:textId="77777777" w:rsidR="00E841D2" w:rsidRPr="00E841D2" w:rsidRDefault="00E841D2" w:rsidP="004434D6">
            <w:pPr>
              <w:spacing w:line="240" w:lineRule="auto"/>
              <w:jc w:val="center"/>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Cumple</w:t>
            </w:r>
          </w:p>
        </w:tc>
        <w:tc>
          <w:tcPr>
            <w:tcW w:w="0" w:type="auto"/>
            <w:hideMark/>
          </w:tcPr>
          <w:p w14:paraId="44DA1396"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existe un registro formal y seguimiento de los incidentes de seguridad, lo que impide análisis adecuados.</w:t>
            </w:r>
          </w:p>
        </w:tc>
      </w:tr>
      <w:tr w:rsidR="00E841D2" w:rsidRPr="00E841D2" w14:paraId="42A633A1" w14:textId="77777777" w:rsidTr="004434D6">
        <w:tc>
          <w:tcPr>
            <w:tcW w:w="0" w:type="auto"/>
            <w:hideMark/>
          </w:tcPr>
          <w:p w14:paraId="715F20C8"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Revisión de incidentes por la alta dirección</w:t>
            </w:r>
          </w:p>
        </w:tc>
        <w:tc>
          <w:tcPr>
            <w:tcW w:w="0" w:type="auto"/>
            <w:vAlign w:val="center"/>
            <w:hideMark/>
          </w:tcPr>
          <w:p w14:paraId="69798C6B" w14:textId="77777777" w:rsidR="00E841D2" w:rsidRPr="00E841D2" w:rsidRDefault="00E841D2" w:rsidP="004434D6">
            <w:pPr>
              <w:spacing w:line="240" w:lineRule="auto"/>
              <w:jc w:val="center"/>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Cumple</w:t>
            </w:r>
          </w:p>
        </w:tc>
        <w:tc>
          <w:tcPr>
            <w:tcW w:w="0" w:type="auto"/>
            <w:hideMark/>
          </w:tcPr>
          <w:p w14:paraId="770CD722" w14:textId="77777777" w:rsidR="00E841D2" w:rsidRPr="00E841D2" w:rsidRDefault="00E841D2" w:rsidP="00E841D2">
            <w:pPr>
              <w:spacing w:line="240" w:lineRule="auto"/>
              <w:rPr>
                <w:rFonts w:asciiTheme="majorHAnsi" w:eastAsia="Times New Roman" w:hAnsiTheme="majorHAnsi" w:cstheme="majorHAnsi"/>
                <w:lang w:eastAsia="es-PE"/>
                <w14:ligatures w14:val="none"/>
              </w:rPr>
            </w:pPr>
            <w:r w:rsidRPr="00E841D2">
              <w:rPr>
                <w:rFonts w:asciiTheme="majorHAnsi" w:eastAsia="Times New Roman" w:hAnsiTheme="majorHAnsi" w:cstheme="majorHAnsi"/>
                <w:lang w:eastAsia="es-PE"/>
                <w14:ligatures w14:val="none"/>
              </w:rPr>
              <w:t>No se han implementado procedimientos para que la alta dirección revise la eficacia de las acciones correctivas.</w:t>
            </w:r>
          </w:p>
        </w:tc>
      </w:tr>
    </w:tbl>
    <w:p w14:paraId="45F5060C" w14:textId="77777777" w:rsidR="004434D6" w:rsidRDefault="004434D6" w:rsidP="00DB041D">
      <w:pPr>
        <w:rPr>
          <w:rFonts w:asciiTheme="majorHAnsi" w:hAnsiTheme="majorHAnsi" w:cstheme="majorHAnsi"/>
          <w:b/>
          <w:bCs/>
        </w:rPr>
      </w:pPr>
    </w:p>
    <w:p w14:paraId="5D1955B6" w14:textId="24254C83" w:rsidR="00E841D2" w:rsidRPr="00FE08F5" w:rsidRDefault="00FE08F5" w:rsidP="00DB041D">
      <w:pPr>
        <w:rPr>
          <w:rFonts w:asciiTheme="majorHAnsi" w:hAnsiTheme="majorHAnsi" w:cstheme="majorHAnsi"/>
          <w:b/>
          <w:bCs/>
        </w:rPr>
      </w:pPr>
      <w:r w:rsidRPr="00FE08F5">
        <w:rPr>
          <w:rFonts w:asciiTheme="majorHAnsi" w:hAnsiTheme="majorHAnsi" w:cstheme="majorHAnsi"/>
          <w:b/>
          <w:bCs/>
        </w:rPr>
        <w:t xml:space="preserve">5. </w:t>
      </w:r>
      <w:r w:rsidRPr="007E0FC9">
        <w:rPr>
          <w:rFonts w:asciiTheme="majorHAnsi" w:hAnsiTheme="majorHAnsi" w:cstheme="majorHAnsi"/>
          <w:b/>
          <w:bCs/>
          <w:sz w:val="24"/>
          <w:szCs w:val="24"/>
        </w:rPr>
        <w:t>Plan de Respuesta contra incidentes:</w:t>
      </w:r>
    </w:p>
    <w:tbl>
      <w:tblPr>
        <w:tblStyle w:val="Tablaconcuadrcula"/>
        <w:tblW w:w="0" w:type="auto"/>
        <w:tblInd w:w="-5" w:type="dxa"/>
        <w:tblLook w:val="04A0" w:firstRow="1" w:lastRow="0" w:firstColumn="1" w:lastColumn="0" w:noHBand="0" w:noVBand="1"/>
      </w:tblPr>
      <w:tblGrid>
        <w:gridCol w:w="2763"/>
        <w:gridCol w:w="1654"/>
        <w:gridCol w:w="4082"/>
      </w:tblGrid>
      <w:tr w:rsidR="00FE08F5" w:rsidRPr="00FE08F5" w14:paraId="3CC0CE7B" w14:textId="77777777" w:rsidTr="004434D6">
        <w:tc>
          <w:tcPr>
            <w:tcW w:w="0" w:type="auto"/>
            <w:vAlign w:val="center"/>
            <w:hideMark/>
          </w:tcPr>
          <w:p w14:paraId="708AFE36" w14:textId="77777777" w:rsidR="00FE08F5" w:rsidRPr="00FE08F5" w:rsidRDefault="00FE08F5" w:rsidP="004434D6">
            <w:pPr>
              <w:spacing w:line="240" w:lineRule="auto"/>
              <w:jc w:val="center"/>
              <w:rPr>
                <w:rFonts w:asciiTheme="majorHAnsi" w:eastAsia="Times New Roman" w:hAnsiTheme="majorHAnsi" w:cstheme="majorHAnsi"/>
                <w:b/>
                <w:bCs/>
                <w:lang w:eastAsia="es-PE"/>
                <w14:ligatures w14:val="none"/>
              </w:rPr>
            </w:pPr>
            <w:r w:rsidRPr="00FE08F5">
              <w:rPr>
                <w:rFonts w:asciiTheme="majorHAnsi" w:eastAsia="Times New Roman" w:hAnsiTheme="majorHAnsi" w:cstheme="majorHAnsi"/>
                <w:b/>
                <w:bCs/>
                <w:lang w:eastAsia="es-PE"/>
                <w14:ligatures w14:val="none"/>
              </w:rPr>
              <w:t>Aspecto Evaluado</w:t>
            </w:r>
          </w:p>
        </w:tc>
        <w:tc>
          <w:tcPr>
            <w:tcW w:w="0" w:type="auto"/>
            <w:vAlign w:val="center"/>
            <w:hideMark/>
          </w:tcPr>
          <w:p w14:paraId="1F47585A" w14:textId="77777777" w:rsidR="00FE08F5" w:rsidRPr="00FE08F5" w:rsidRDefault="00FE08F5" w:rsidP="004434D6">
            <w:pPr>
              <w:spacing w:line="240" w:lineRule="auto"/>
              <w:jc w:val="center"/>
              <w:rPr>
                <w:rFonts w:asciiTheme="majorHAnsi" w:eastAsia="Times New Roman" w:hAnsiTheme="majorHAnsi" w:cstheme="majorHAnsi"/>
                <w:b/>
                <w:bCs/>
                <w:lang w:eastAsia="es-PE"/>
                <w14:ligatures w14:val="none"/>
              </w:rPr>
            </w:pPr>
            <w:r w:rsidRPr="00FE08F5">
              <w:rPr>
                <w:rFonts w:asciiTheme="majorHAnsi" w:eastAsia="Times New Roman" w:hAnsiTheme="majorHAnsi" w:cstheme="majorHAnsi"/>
                <w:b/>
                <w:bCs/>
                <w:lang w:eastAsia="es-PE"/>
                <w14:ligatures w14:val="none"/>
              </w:rPr>
              <w:t>Estado (Cumple/No Cumple)</w:t>
            </w:r>
          </w:p>
        </w:tc>
        <w:tc>
          <w:tcPr>
            <w:tcW w:w="0" w:type="auto"/>
            <w:vAlign w:val="center"/>
            <w:hideMark/>
          </w:tcPr>
          <w:p w14:paraId="0F153C8E" w14:textId="77777777" w:rsidR="00FE08F5" w:rsidRPr="00FE08F5" w:rsidRDefault="00FE08F5" w:rsidP="004434D6">
            <w:pPr>
              <w:spacing w:line="240" w:lineRule="auto"/>
              <w:jc w:val="center"/>
              <w:rPr>
                <w:rFonts w:asciiTheme="majorHAnsi" w:eastAsia="Times New Roman" w:hAnsiTheme="majorHAnsi" w:cstheme="majorHAnsi"/>
                <w:b/>
                <w:bCs/>
                <w:lang w:eastAsia="es-PE"/>
                <w14:ligatures w14:val="none"/>
              </w:rPr>
            </w:pPr>
            <w:r w:rsidRPr="00FE08F5">
              <w:rPr>
                <w:rFonts w:asciiTheme="majorHAnsi" w:eastAsia="Times New Roman" w:hAnsiTheme="majorHAnsi" w:cstheme="majorHAnsi"/>
                <w:b/>
                <w:bCs/>
                <w:lang w:eastAsia="es-PE"/>
                <w14:ligatures w14:val="none"/>
              </w:rPr>
              <w:t>Observaciones</w:t>
            </w:r>
          </w:p>
        </w:tc>
      </w:tr>
      <w:tr w:rsidR="00FE08F5" w:rsidRPr="00FE08F5" w14:paraId="44018C4A" w14:textId="77777777" w:rsidTr="004434D6">
        <w:tc>
          <w:tcPr>
            <w:tcW w:w="0" w:type="auto"/>
            <w:vAlign w:val="center"/>
            <w:hideMark/>
          </w:tcPr>
          <w:p w14:paraId="4BBE15AE"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Plan de respuesta a incidentes</w:t>
            </w:r>
          </w:p>
        </w:tc>
        <w:tc>
          <w:tcPr>
            <w:tcW w:w="0" w:type="auto"/>
            <w:vAlign w:val="center"/>
            <w:hideMark/>
          </w:tcPr>
          <w:p w14:paraId="56529B9C"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hideMark/>
          </w:tcPr>
          <w:p w14:paraId="3A28A2FD"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La organización no cuenta con un plan formal de respuesta a incidentes, lo que incumple la cláusula 16 de ISO 27001.</w:t>
            </w:r>
          </w:p>
        </w:tc>
      </w:tr>
      <w:tr w:rsidR="00FE08F5" w:rsidRPr="00FE08F5" w14:paraId="5BBA5379" w14:textId="77777777" w:rsidTr="004434D6">
        <w:tc>
          <w:tcPr>
            <w:tcW w:w="0" w:type="auto"/>
            <w:vAlign w:val="center"/>
            <w:hideMark/>
          </w:tcPr>
          <w:p w14:paraId="0A6FDE8F"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Procedimientos para identificación y evaluación de incidentes</w:t>
            </w:r>
          </w:p>
        </w:tc>
        <w:tc>
          <w:tcPr>
            <w:tcW w:w="0" w:type="auto"/>
            <w:vAlign w:val="center"/>
            <w:hideMark/>
          </w:tcPr>
          <w:p w14:paraId="00B9C81A"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hideMark/>
          </w:tcPr>
          <w:p w14:paraId="723E511A"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han definido procedimientos claros para la identificación, reporte, evaluación y respuesta ante incidentes.</w:t>
            </w:r>
          </w:p>
        </w:tc>
      </w:tr>
      <w:tr w:rsidR="00FE08F5" w:rsidRPr="00FE08F5" w14:paraId="77441281" w14:textId="77777777" w:rsidTr="004434D6">
        <w:tc>
          <w:tcPr>
            <w:tcW w:w="0" w:type="auto"/>
            <w:vAlign w:val="center"/>
            <w:hideMark/>
          </w:tcPr>
          <w:p w14:paraId="16212619"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Capacitación del personal en gestión de incidentes</w:t>
            </w:r>
          </w:p>
        </w:tc>
        <w:tc>
          <w:tcPr>
            <w:tcW w:w="0" w:type="auto"/>
            <w:vAlign w:val="center"/>
            <w:hideMark/>
          </w:tcPr>
          <w:p w14:paraId="10BF3818"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hideMark/>
          </w:tcPr>
          <w:p w14:paraId="12D7AE3D"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El personal no ha sido capacitado adecuadamente en el manejo y respuesta de incidentes de seguridad de la información.</w:t>
            </w:r>
          </w:p>
        </w:tc>
      </w:tr>
      <w:tr w:rsidR="00FE08F5" w:rsidRPr="00FE08F5" w14:paraId="4B5D1EA6" w14:textId="77777777" w:rsidTr="004434D6">
        <w:tc>
          <w:tcPr>
            <w:tcW w:w="0" w:type="auto"/>
            <w:vAlign w:val="center"/>
            <w:hideMark/>
          </w:tcPr>
          <w:p w14:paraId="0986CF7C"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Simulacros y pruebas de respuesta a incidentes</w:t>
            </w:r>
          </w:p>
        </w:tc>
        <w:tc>
          <w:tcPr>
            <w:tcW w:w="0" w:type="auto"/>
            <w:vAlign w:val="center"/>
            <w:hideMark/>
          </w:tcPr>
          <w:p w14:paraId="13D27BD3"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hideMark/>
          </w:tcPr>
          <w:p w14:paraId="0CE514D6"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realizan simulacros regulares ni se han probado los procedimientos de respuesta a incidentes.</w:t>
            </w:r>
          </w:p>
        </w:tc>
      </w:tr>
      <w:tr w:rsidR="00FE08F5" w:rsidRPr="00FE08F5" w14:paraId="00AEF8F4" w14:textId="77777777" w:rsidTr="004434D6">
        <w:tc>
          <w:tcPr>
            <w:tcW w:w="0" w:type="auto"/>
            <w:vAlign w:val="center"/>
            <w:hideMark/>
          </w:tcPr>
          <w:p w14:paraId="4E6D9607"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Asignación de roles y responsabilidades</w:t>
            </w:r>
          </w:p>
        </w:tc>
        <w:tc>
          <w:tcPr>
            <w:tcW w:w="0" w:type="auto"/>
            <w:vAlign w:val="center"/>
            <w:hideMark/>
          </w:tcPr>
          <w:p w14:paraId="5D216E92"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hideMark/>
          </w:tcPr>
          <w:p w14:paraId="669BC3AF"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han asignado roles y responsabilidades específicas al equipo de respuesta a incidentes.</w:t>
            </w:r>
          </w:p>
        </w:tc>
      </w:tr>
      <w:tr w:rsidR="00FE08F5" w:rsidRPr="00FE08F5" w14:paraId="094D570A" w14:textId="77777777" w:rsidTr="00FE08F5">
        <w:tc>
          <w:tcPr>
            <w:tcW w:w="0" w:type="auto"/>
            <w:hideMark/>
          </w:tcPr>
          <w:p w14:paraId="53915D17"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Revisión y mejora continua del proceso</w:t>
            </w:r>
          </w:p>
        </w:tc>
        <w:tc>
          <w:tcPr>
            <w:tcW w:w="0" w:type="auto"/>
            <w:hideMark/>
          </w:tcPr>
          <w:p w14:paraId="0AAD1AE5"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hideMark/>
          </w:tcPr>
          <w:p w14:paraId="2DED7279" w14:textId="77777777" w:rsidR="00FE08F5" w:rsidRPr="00FE08F5" w:rsidRDefault="00FE08F5" w:rsidP="00FE08F5">
            <w:pPr>
              <w:spacing w:line="240" w:lineRule="auto"/>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lleva a cabo un monitoreo ni revisión continua del proceso de respuesta a incidentes para implementar mejoras.</w:t>
            </w:r>
          </w:p>
        </w:tc>
      </w:tr>
    </w:tbl>
    <w:p w14:paraId="6CA777CB" w14:textId="77777777" w:rsidR="00053EB8" w:rsidRDefault="00053EB8" w:rsidP="00DB041D">
      <w:pPr>
        <w:rPr>
          <w:rFonts w:asciiTheme="majorHAnsi" w:hAnsiTheme="majorHAnsi" w:cstheme="majorHAnsi"/>
          <w:b/>
          <w:bCs/>
          <w:sz w:val="24"/>
          <w:szCs w:val="24"/>
        </w:rPr>
      </w:pPr>
    </w:p>
    <w:p w14:paraId="25FCF7CA" w14:textId="77777777" w:rsidR="00053EB8" w:rsidRDefault="00053EB8" w:rsidP="00DB041D">
      <w:pPr>
        <w:rPr>
          <w:rFonts w:asciiTheme="majorHAnsi" w:hAnsiTheme="majorHAnsi" w:cstheme="majorHAnsi"/>
          <w:b/>
          <w:bCs/>
          <w:sz w:val="24"/>
          <w:szCs w:val="24"/>
        </w:rPr>
      </w:pPr>
    </w:p>
    <w:p w14:paraId="1E275069" w14:textId="6FAB9EEE" w:rsidR="00FE08F5" w:rsidRPr="007E0FC9" w:rsidRDefault="00FE08F5" w:rsidP="00DB041D">
      <w:pPr>
        <w:rPr>
          <w:rFonts w:asciiTheme="majorHAnsi" w:hAnsiTheme="majorHAnsi" w:cstheme="majorHAnsi"/>
          <w:b/>
          <w:bCs/>
          <w:sz w:val="24"/>
          <w:szCs w:val="24"/>
        </w:rPr>
      </w:pPr>
      <w:r w:rsidRPr="007E0FC9">
        <w:rPr>
          <w:rFonts w:asciiTheme="majorHAnsi" w:hAnsiTheme="majorHAnsi" w:cstheme="majorHAnsi"/>
          <w:b/>
          <w:bCs/>
          <w:sz w:val="24"/>
          <w:szCs w:val="24"/>
        </w:rPr>
        <w:lastRenderedPageBreak/>
        <w:t xml:space="preserve">6. </w:t>
      </w:r>
      <w:r w:rsidRPr="002843A7">
        <w:rPr>
          <w:rFonts w:asciiTheme="majorHAnsi" w:hAnsiTheme="majorHAnsi" w:cstheme="majorHAnsi"/>
          <w:b/>
          <w:bCs/>
          <w:sz w:val="24"/>
          <w:szCs w:val="24"/>
        </w:rPr>
        <w:t>Proceso de</w:t>
      </w:r>
      <w:r w:rsidRPr="007E0FC9">
        <w:rPr>
          <w:rFonts w:asciiTheme="majorHAnsi" w:hAnsiTheme="majorHAnsi" w:cstheme="majorHAnsi"/>
          <w:b/>
          <w:bCs/>
          <w:sz w:val="24"/>
          <w:szCs w:val="24"/>
        </w:rPr>
        <w:t xml:space="preserve"> plan estratégico</w:t>
      </w:r>
    </w:p>
    <w:tbl>
      <w:tblPr>
        <w:tblStyle w:val="Tablaconcuadrcula"/>
        <w:tblW w:w="0" w:type="auto"/>
        <w:tblInd w:w="-5" w:type="dxa"/>
        <w:tblLook w:val="04A0" w:firstRow="1" w:lastRow="0" w:firstColumn="1" w:lastColumn="0" w:noHBand="0" w:noVBand="1"/>
      </w:tblPr>
      <w:tblGrid>
        <w:gridCol w:w="2667"/>
        <w:gridCol w:w="1645"/>
        <w:gridCol w:w="4187"/>
      </w:tblGrid>
      <w:tr w:rsidR="00FE08F5" w:rsidRPr="00FE08F5" w14:paraId="75DEECF4" w14:textId="77777777" w:rsidTr="004434D6">
        <w:tc>
          <w:tcPr>
            <w:tcW w:w="0" w:type="auto"/>
            <w:vAlign w:val="center"/>
            <w:hideMark/>
          </w:tcPr>
          <w:p w14:paraId="78C3E98B" w14:textId="77777777" w:rsidR="00FE08F5" w:rsidRPr="00FE08F5" w:rsidRDefault="00FE08F5" w:rsidP="004434D6">
            <w:pPr>
              <w:spacing w:line="240" w:lineRule="auto"/>
              <w:jc w:val="center"/>
              <w:rPr>
                <w:rFonts w:asciiTheme="majorHAnsi" w:eastAsia="Times New Roman" w:hAnsiTheme="majorHAnsi" w:cstheme="majorHAnsi"/>
                <w:b/>
                <w:bCs/>
                <w:lang w:eastAsia="es-PE"/>
                <w14:ligatures w14:val="none"/>
              </w:rPr>
            </w:pPr>
            <w:r w:rsidRPr="00FE08F5">
              <w:rPr>
                <w:rFonts w:asciiTheme="majorHAnsi" w:eastAsia="Times New Roman" w:hAnsiTheme="majorHAnsi" w:cstheme="majorHAnsi"/>
                <w:b/>
                <w:bCs/>
                <w:lang w:eastAsia="es-PE"/>
                <w14:ligatures w14:val="none"/>
              </w:rPr>
              <w:t>Aspecto Evaluado</w:t>
            </w:r>
          </w:p>
        </w:tc>
        <w:tc>
          <w:tcPr>
            <w:tcW w:w="0" w:type="auto"/>
            <w:vAlign w:val="center"/>
            <w:hideMark/>
          </w:tcPr>
          <w:p w14:paraId="0EE36C84" w14:textId="77777777" w:rsidR="00FE08F5" w:rsidRPr="00FE08F5" w:rsidRDefault="00FE08F5" w:rsidP="004434D6">
            <w:pPr>
              <w:spacing w:line="240" w:lineRule="auto"/>
              <w:jc w:val="center"/>
              <w:rPr>
                <w:rFonts w:asciiTheme="majorHAnsi" w:eastAsia="Times New Roman" w:hAnsiTheme="majorHAnsi" w:cstheme="majorHAnsi"/>
                <w:b/>
                <w:bCs/>
                <w:lang w:eastAsia="es-PE"/>
                <w14:ligatures w14:val="none"/>
              </w:rPr>
            </w:pPr>
            <w:r w:rsidRPr="00FE08F5">
              <w:rPr>
                <w:rFonts w:asciiTheme="majorHAnsi" w:eastAsia="Times New Roman" w:hAnsiTheme="majorHAnsi" w:cstheme="majorHAnsi"/>
                <w:b/>
                <w:bCs/>
                <w:lang w:eastAsia="es-PE"/>
                <w14:ligatures w14:val="none"/>
              </w:rPr>
              <w:t>Estado (Cumple/No Cumple)</w:t>
            </w:r>
          </w:p>
        </w:tc>
        <w:tc>
          <w:tcPr>
            <w:tcW w:w="0" w:type="auto"/>
            <w:vAlign w:val="center"/>
            <w:hideMark/>
          </w:tcPr>
          <w:p w14:paraId="45C6C777" w14:textId="77777777" w:rsidR="00FE08F5" w:rsidRPr="00FE08F5" w:rsidRDefault="00FE08F5" w:rsidP="004434D6">
            <w:pPr>
              <w:spacing w:line="240" w:lineRule="auto"/>
              <w:jc w:val="center"/>
              <w:rPr>
                <w:rFonts w:asciiTheme="majorHAnsi" w:eastAsia="Times New Roman" w:hAnsiTheme="majorHAnsi" w:cstheme="majorHAnsi"/>
                <w:b/>
                <w:bCs/>
                <w:lang w:eastAsia="es-PE"/>
                <w14:ligatures w14:val="none"/>
              </w:rPr>
            </w:pPr>
            <w:r w:rsidRPr="00FE08F5">
              <w:rPr>
                <w:rFonts w:asciiTheme="majorHAnsi" w:eastAsia="Times New Roman" w:hAnsiTheme="majorHAnsi" w:cstheme="majorHAnsi"/>
                <w:b/>
                <w:bCs/>
                <w:lang w:eastAsia="es-PE"/>
                <w14:ligatures w14:val="none"/>
              </w:rPr>
              <w:t>Observaciones</w:t>
            </w:r>
          </w:p>
        </w:tc>
      </w:tr>
      <w:tr w:rsidR="00FE08F5" w:rsidRPr="00FE08F5" w14:paraId="738EE5B5" w14:textId="77777777" w:rsidTr="004434D6">
        <w:tc>
          <w:tcPr>
            <w:tcW w:w="0" w:type="auto"/>
            <w:vAlign w:val="center"/>
            <w:hideMark/>
          </w:tcPr>
          <w:p w14:paraId="04354CD9"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Plan Estratégico de Seguridad de la Información</w:t>
            </w:r>
          </w:p>
        </w:tc>
        <w:tc>
          <w:tcPr>
            <w:tcW w:w="0" w:type="auto"/>
            <w:vAlign w:val="center"/>
            <w:hideMark/>
          </w:tcPr>
          <w:p w14:paraId="0BD1CC38"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vAlign w:val="center"/>
            <w:hideMark/>
          </w:tcPr>
          <w:p w14:paraId="0A943A58"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La organización no cuenta con un plan estratégico que defina objetivos claros y esté alineado con la estrategia general.</w:t>
            </w:r>
          </w:p>
        </w:tc>
      </w:tr>
      <w:tr w:rsidR="00FE08F5" w:rsidRPr="00FE08F5" w14:paraId="241AE348" w14:textId="77777777" w:rsidTr="004434D6">
        <w:tc>
          <w:tcPr>
            <w:tcW w:w="0" w:type="auto"/>
            <w:vAlign w:val="center"/>
            <w:hideMark/>
          </w:tcPr>
          <w:p w14:paraId="4C0F433E"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Contexto organizacional comprendido</w:t>
            </w:r>
          </w:p>
        </w:tc>
        <w:tc>
          <w:tcPr>
            <w:tcW w:w="0" w:type="auto"/>
            <w:vAlign w:val="center"/>
            <w:hideMark/>
          </w:tcPr>
          <w:p w14:paraId="00939059"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vAlign w:val="center"/>
            <w:hideMark/>
          </w:tcPr>
          <w:p w14:paraId="38154C3F"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ha realizado un análisis formal del contexto organizacional según la cláusula 4 de ISO 27001.</w:t>
            </w:r>
          </w:p>
        </w:tc>
      </w:tr>
      <w:tr w:rsidR="00FE08F5" w:rsidRPr="00FE08F5" w14:paraId="5914BE9A" w14:textId="77777777" w:rsidTr="004434D6">
        <w:tc>
          <w:tcPr>
            <w:tcW w:w="0" w:type="auto"/>
            <w:vAlign w:val="center"/>
            <w:hideMark/>
          </w:tcPr>
          <w:p w14:paraId="368E10A8"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Liderazgo y compromiso de la alta dirección</w:t>
            </w:r>
          </w:p>
        </w:tc>
        <w:tc>
          <w:tcPr>
            <w:tcW w:w="0" w:type="auto"/>
            <w:vAlign w:val="center"/>
            <w:hideMark/>
          </w:tcPr>
          <w:p w14:paraId="0321CC29"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vAlign w:val="center"/>
            <w:hideMark/>
          </w:tcPr>
          <w:p w14:paraId="42A1ED2D"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La alta dirección no demuestra liderazgo ni compromiso claro con la seguridad de la información, lo que afecta la dirección estratégica.</w:t>
            </w:r>
          </w:p>
        </w:tc>
      </w:tr>
      <w:tr w:rsidR="00FE08F5" w:rsidRPr="00FE08F5" w14:paraId="027E0C30" w14:textId="77777777" w:rsidTr="004434D6">
        <w:tc>
          <w:tcPr>
            <w:tcW w:w="0" w:type="auto"/>
            <w:vAlign w:val="center"/>
            <w:hideMark/>
          </w:tcPr>
          <w:p w14:paraId="0BE0EFF7"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Alineación de objetivos de seguridad con la estrategia organizacional</w:t>
            </w:r>
          </w:p>
        </w:tc>
        <w:tc>
          <w:tcPr>
            <w:tcW w:w="0" w:type="auto"/>
            <w:vAlign w:val="center"/>
            <w:hideMark/>
          </w:tcPr>
          <w:p w14:paraId="4F629E49"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vAlign w:val="center"/>
            <w:hideMark/>
          </w:tcPr>
          <w:p w14:paraId="155F4245"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ha establecido una alineación clara entre los objetivos de seguridad de la información y la estrategia organizacional.</w:t>
            </w:r>
          </w:p>
        </w:tc>
      </w:tr>
      <w:tr w:rsidR="00FE08F5" w:rsidRPr="00FE08F5" w14:paraId="6372391C" w14:textId="77777777" w:rsidTr="004434D6">
        <w:tc>
          <w:tcPr>
            <w:tcW w:w="0" w:type="auto"/>
            <w:vAlign w:val="center"/>
            <w:hideMark/>
          </w:tcPr>
          <w:p w14:paraId="38A64CFA"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Gestión de riesgos y oportunidades</w:t>
            </w:r>
          </w:p>
        </w:tc>
        <w:tc>
          <w:tcPr>
            <w:tcW w:w="0" w:type="auto"/>
            <w:vAlign w:val="center"/>
            <w:hideMark/>
          </w:tcPr>
          <w:p w14:paraId="5EE3EDDC"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vAlign w:val="center"/>
            <w:hideMark/>
          </w:tcPr>
          <w:p w14:paraId="6928F5FF"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se están gestionando adecuadamente los riesgos y oportunidades relacionados con la seguridad de la información.</w:t>
            </w:r>
          </w:p>
        </w:tc>
      </w:tr>
      <w:tr w:rsidR="00FE08F5" w:rsidRPr="00FE08F5" w14:paraId="4419B393" w14:textId="77777777" w:rsidTr="004434D6">
        <w:tc>
          <w:tcPr>
            <w:tcW w:w="0" w:type="auto"/>
            <w:vAlign w:val="center"/>
            <w:hideMark/>
          </w:tcPr>
          <w:p w14:paraId="3005E294" w14:textId="77777777"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Mejora continua del proceso estratégico</w:t>
            </w:r>
          </w:p>
        </w:tc>
        <w:tc>
          <w:tcPr>
            <w:tcW w:w="0" w:type="auto"/>
            <w:vAlign w:val="center"/>
            <w:hideMark/>
          </w:tcPr>
          <w:p w14:paraId="6CD227D2" w14:textId="77777777" w:rsidR="00FE08F5" w:rsidRPr="00FE08F5" w:rsidRDefault="00FE08F5" w:rsidP="004434D6">
            <w:pPr>
              <w:spacing w:line="240" w:lineRule="auto"/>
              <w:jc w:val="center"/>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No Cumple</w:t>
            </w:r>
          </w:p>
        </w:tc>
        <w:tc>
          <w:tcPr>
            <w:tcW w:w="0" w:type="auto"/>
            <w:vAlign w:val="center"/>
            <w:hideMark/>
          </w:tcPr>
          <w:p w14:paraId="554E9E3F" w14:textId="3C5BB085" w:rsidR="00FE08F5" w:rsidRPr="00FE08F5" w:rsidRDefault="00FE08F5" w:rsidP="004434D6">
            <w:pPr>
              <w:spacing w:line="240" w:lineRule="auto"/>
              <w:jc w:val="both"/>
              <w:rPr>
                <w:rFonts w:asciiTheme="majorHAnsi" w:eastAsia="Times New Roman" w:hAnsiTheme="majorHAnsi" w:cstheme="majorHAnsi"/>
                <w:lang w:eastAsia="es-PE"/>
                <w14:ligatures w14:val="none"/>
              </w:rPr>
            </w:pPr>
            <w:r w:rsidRPr="00FE08F5">
              <w:rPr>
                <w:rFonts w:asciiTheme="majorHAnsi" w:eastAsia="Times New Roman" w:hAnsiTheme="majorHAnsi" w:cstheme="majorHAnsi"/>
                <w:lang w:eastAsia="es-PE"/>
                <w14:ligatures w14:val="none"/>
              </w:rPr>
              <w:t xml:space="preserve">No se implementa un proceso de mejora </w:t>
            </w:r>
            <w:proofErr w:type="spellStart"/>
            <w:r w:rsidR="00053EB8" w:rsidRPr="00FE08F5">
              <w:rPr>
                <w:rFonts w:asciiTheme="majorHAnsi" w:eastAsia="Times New Roman" w:hAnsiTheme="majorHAnsi" w:cstheme="majorHAnsi"/>
                <w:lang w:eastAsia="es-PE"/>
                <w14:ligatures w14:val="none"/>
              </w:rPr>
              <w:t>continúa</w:t>
            </w:r>
            <w:proofErr w:type="spellEnd"/>
            <w:r w:rsidRPr="00FE08F5">
              <w:rPr>
                <w:rFonts w:asciiTheme="majorHAnsi" w:eastAsia="Times New Roman" w:hAnsiTheme="majorHAnsi" w:cstheme="majorHAnsi"/>
                <w:lang w:eastAsia="es-PE"/>
                <w14:ligatures w14:val="none"/>
              </w:rPr>
              <w:t xml:space="preserve"> alineado con la estrategia organizacional y los objetivos de seguridad.</w:t>
            </w:r>
          </w:p>
        </w:tc>
      </w:tr>
    </w:tbl>
    <w:p w14:paraId="21BE538B" w14:textId="77777777" w:rsidR="00FE08F5" w:rsidRPr="00DB041D" w:rsidRDefault="00FE08F5" w:rsidP="00DB041D">
      <w:pPr>
        <w:rPr>
          <w:rFonts w:asciiTheme="majorHAnsi" w:hAnsiTheme="majorHAnsi" w:cstheme="majorHAnsi"/>
        </w:rPr>
      </w:pPr>
    </w:p>
    <w:p w14:paraId="47147045" w14:textId="2B32CDC3" w:rsidR="00DB041D" w:rsidRPr="00DB041D" w:rsidRDefault="00FE08F5" w:rsidP="00DB041D">
      <w:pPr>
        <w:rPr>
          <w:rFonts w:asciiTheme="majorHAnsi" w:hAnsiTheme="majorHAnsi" w:cstheme="majorHAnsi"/>
          <w:b/>
          <w:bCs/>
        </w:rPr>
      </w:pPr>
      <w:r>
        <w:rPr>
          <w:rFonts w:asciiTheme="majorHAnsi" w:hAnsiTheme="majorHAnsi" w:cstheme="majorHAnsi"/>
          <w:b/>
          <w:bCs/>
        </w:rPr>
        <w:t xml:space="preserve">7. </w:t>
      </w:r>
      <w:r w:rsidR="00DB041D" w:rsidRPr="00DB041D">
        <w:rPr>
          <w:rFonts w:asciiTheme="majorHAnsi" w:hAnsiTheme="majorHAnsi" w:cstheme="majorHAnsi"/>
          <w:b/>
          <w:bCs/>
        </w:rPr>
        <w:t>Procesos de Operación</w:t>
      </w:r>
      <w:r>
        <w:rPr>
          <w:rFonts w:asciiTheme="majorHAnsi" w:hAnsiTheme="majorHAnsi" w:cstheme="majorHAnsi"/>
          <w:b/>
          <w:bCs/>
        </w:rPr>
        <w:t xml:space="preserve"> y usabilidad</w:t>
      </w:r>
      <w:r w:rsidR="00DB041D" w:rsidRPr="00DB041D">
        <w:rPr>
          <w:rFonts w:asciiTheme="majorHAnsi" w:hAnsiTheme="majorHAnsi" w:cstheme="majorHAnsi"/>
          <w:b/>
          <w:bCs/>
        </w:rPr>
        <w:t xml:space="preserve"> del Sistema Web</w:t>
      </w:r>
    </w:p>
    <w:tbl>
      <w:tblPr>
        <w:tblStyle w:val="Tablaconcuadrcula"/>
        <w:tblW w:w="8437" w:type="dxa"/>
        <w:tblInd w:w="63" w:type="dxa"/>
        <w:tblLook w:val="04A0" w:firstRow="1" w:lastRow="0" w:firstColumn="1" w:lastColumn="0" w:noHBand="0" w:noVBand="1"/>
      </w:tblPr>
      <w:tblGrid>
        <w:gridCol w:w="1576"/>
        <w:gridCol w:w="1941"/>
        <w:gridCol w:w="2547"/>
        <w:gridCol w:w="2373"/>
      </w:tblGrid>
      <w:tr w:rsidR="003B1465" w:rsidRPr="00134514" w14:paraId="6330F86A" w14:textId="77777777" w:rsidTr="00053EB8">
        <w:tc>
          <w:tcPr>
            <w:tcW w:w="0" w:type="auto"/>
            <w:tcBorders>
              <w:top w:val="single" w:sz="4" w:space="0" w:color="auto"/>
              <w:left w:val="single" w:sz="4" w:space="0" w:color="auto"/>
              <w:bottom w:val="single" w:sz="4" w:space="0" w:color="auto"/>
              <w:right w:val="single" w:sz="4" w:space="0" w:color="auto"/>
            </w:tcBorders>
            <w:hideMark/>
          </w:tcPr>
          <w:p w14:paraId="7623DDC1"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Proceso</w:t>
            </w:r>
          </w:p>
        </w:tc>
        <w:tc>
          <w:tcPr>
            <w:tcW w:w="2036" w:type="dxa"/>
            <w:tcBorders>
              <w:top w:val="single" w:sz="4" w:space="0" w:color="auto"/>
              <w:left w:val="single" w:sz="4" w:space="0" w:color="auto"/>
              <w:bottom w:val="single" w:sz="4" w:space="0" w:color="auto"/>
              <w:right w:val="single" w:sz="4" w:space="0" w:color="auto"/>
            </w:tcBorders>
            <w:hideMark/>
          </w:tcPr>
          <w:p w14:paraId="58FF3B62"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Datos Importantes</w:t>
            </w:r>
          </w:p>
        </w:tc>
        <w:tc>
          <w:tcPr>
            <w:tcW w:w="2198" w:type="dxa"/>
            <w:tcBorders>
              <w:top w:val="single" w:sz="4" w:space="0" w:color="auto"/>
              <w:left w:val="single" w:sz="4" w:space="0" w:color="auto"/>
              <w:bottom w:val="single" w:sz="4" w:space="0" w:color="auto"/>
              <w:right w:val="single" w:sz="4" w:space="0" w:color="auto"/>
            </w:tcBorders>
            <w:hideMark/>
          </w:tcPr>
          <w:p w14:paraId="52960B9F"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Frecuencia (</w:t>
            </w:r>
            <w:r w:rsidRPr="00053EB8">
              <w:rPr>
                <w:rFonts w:asciiTheme="majorHAnsi" w:hAnsiTheme="majorHAnsi" w:cstheme="majorHAnsi"/>
                <w:b/>
                <w:bCs/>
              </w:rPr>
              <w:t>Diario/Semanal/Mensual)</w:t>
            </w:r>
          </w:p>
        </w:tc>
        <w:tc>
          <w:tcPr>
            <w:tcW w:w="2621" w:type="dxa"/>
            <w:tcBorders>
              <w:top w:val="single" w:sz="4" w:space="0" w:color="auto"/>
              <w:left w:val="single" w:sz="4" w:space="0" w:color="auto"/>
              <w:bottom w:val="single" w:sz="4" w:space="0" w:color="auto"/>
              <w:right w:val="single" w:sz="4" w:space="0" w:color="auto"/>
            </w:tcBorders>
            <w:hideMark/>
          </w:tcPr>
          <w:p w14:paraId="6148B79D"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Observaciones</w:t>
            </w:r>
          </w:p>
        </w:tc>
      </w:tr>
      <w:tr w:rsidR="003B1465" w:rsidRPr="00134514" w14:paraId="4E49200F"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68B6D9BD"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Ingreso de datos</w:t>
            </w:r>
          </w:p>
        </w:tc>
        <w:tc>
          <w:tcPr>
            <w:tcW w:w="2036" w:type="dxa"/>
            <w:tcBorders>
              <w:top w:val="single" w:sz="4" w:space="0" w:color="auto"/>
              <w:left w:val="single" w:sz="4" w:space="0" w:color="auto"/>
              <w:bottom w:val="single" w:sz="4" w:space="0" w:color="auto"/>
              <w:right w:val="single" w:sz="4" w:space="0" w:color="auto"/>
            </w:tcBorders>
            <w:vAlign w:val="center"/>
            <w:hideMark/>
          </w:tcPr>
          <w:p w14:paraId="49CC22B1"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Introducción de inventarios, ventas y compras</w:t>
            </w:r>
          </w:p>
        </w:tc>
        <w:tc>
          <w:tcPr>
            <w:tcW w:w="2198" w:type="dxa"/>
            <w:tcBorders>
              <w:top w:val="single" w:sz="4" w:space="0" w:color="auto"/>
              <w:left w:val="single" w:sz="4" w:space="0" w:color="auto"/>
              <w:bottom w:val="single" w:sz="4" w:space="0" w:color="auto"/>
              <w:right w:val="single" w:sz="4" w:space="0" w:color="auto"/>
            </w:tcBorders>
            <w:vAlign w:val="center"/>
            <w:hideMark/>
          </w:tcPr>
          <w:p w14:paraId="375BC3E2"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Diario</w:t>
            </w:r>
          </w:p>
        </w:tc>
        <w:tc>
          <w:tcPr>
            <w:tcW w:w="2621" w:type="dxa"/>
            <w:tcBorders>
              <w:top w:val="single" w:sz="4" w:space="0" w:color="auto"/>
              <w:left w:val="single" w:sz="4" w:space="0" w:color="auto"/>
              <w:bottom w:val="single" w:sz="4" w:space="0" w:color="auto"/>
              <w:right w:val="single" w:sz="4" w:space="0" w:color="auto"/>
            </w:tcBorders>
            <w:vAlign w:val="center"/>
            <w:hideMark/>
          </w:tcPr>
          <w:p w14:paraId="567677F0" w14:textId="4F1E5B4D"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Datos ingresados manualmente</w:t>
            </w:r>
          </w:p>
        </w:tc>
      </w:tr>
      <w:tr w:rsidR="003B1465" w:rsidRPr="00134514" w14:paraId="35465CCF"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665FB22B"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Generación de reportes</w:t>
            </w:r>
          </w:p>
        </w:tc>
        <w:tc>
          <w:tcPr>
            <w:tcW w:w="2036" w:type="dxa"/>
            <w:tcBorders>
              <w:top w:val="single" w:sz="4" w:space="0" w:color="auto"/>
              <w:left w:val="single" w:sz="4" w:space="0" w:color="auto"/>
              <w:bottom w:val="single" w:sz="4" w:space="0" w:color="auto"/>
              <w:right w:val="single" w:sz="4" w:space="0" w:color="auto"/>
            </w:tcBorders>
            <w:vAlign w:val="center"/>
            <w:hideMark/>
          </w:tcPr>
          <w:p w14:paraId="004309D8"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Reportes de ventas, inventario, compras y análisis financieros</w:t>
            </w:r>
          </w:p>
        </w:tc>
        <w:tc>
          <w:tcPr>
            <w:tcW w:w="2198" w:type="dxa"/>
            <w:tcBorders>
              <w:top w:val="single" w:sz="4" w:space="0" w:color="auto"/>
              <w:left w:val="single" w:sz="4" w:space="0" w:color="auto"/>
              <w:bottom w:val="single" w:sz="4" w:space="0" w:color="auto"/>
              <w:right w:val="single" w:sz="4" w:space="0" w:color="auto"/>
            </w:tcBorders>
            <w:vAlign w:val="center"/>
            <w:hideMark/>
          </w:tcPr>
          <w:p w14:paraId="26DD5E5D"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Semanal / Mensual</w:t>
            </w:r>
          </w:p>
        </w:tc>
        <w:tc>
          <w:tcPr>
            <w:tcW w:w="2621" w:type="dxa"/>
            <w:tcBorders>
              <w:top w:val="single" w:sz="4" w:space="0" w:color="auto"/>
              <w:left w:val="single" w:sz="4" w:space="0" w:color="auto"/>
              <w:bottom w:val="single" w:sz="4" w:space="0" w:color="auto"/>
              <w:right w:val="single" w:sz="4" w:space="0" w:color="auto"/>
            </w:tcBorders>
            <w:vAlign w:val="center"/>
            <w:hideMark/>
          </w:tcPr>
          <w:p w14:paraId="1579E6C9" w14:textId="5AA16972"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 xml:space="preserve">Informes automatizados </w:t>
            </w:r>
          </w:p>
        </w:tc>
      </w:tr>
      <w:tr w:rsidR="003B1465" w:rsidRPr="00134514" w14:paraId="73B09FA5"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67633D2D"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Respaldo de información</w:t>
            </w:r>
          </w:p>
        </w:tc>
        <w:tc>
          <w:tcPr>
            <w:tcW w:w="2036" w:type="dxa"/>
            <w:tcBorders>
              <w:top w:val="single" w:sz="4" w:space="0" w:color="auto"/>
              <w:left w:val="single" w:sz="4" w:space="0" w:color="auto"/>
              <w:bottom w:val="single" w:sz="4" w:space="0" w:color="auto"/>
              <w:right w:val="single" w:sz="4" w:space="0" w:color="auto"/>
            </w:tcBorders>
            <w:vAlign w:val="center"/>
            <w:hideMark/>
          </w:tcPr>
          <w:p w14:paraId="652EC83A" w14:textId="77777777" w:rsidR="003B1465" w:rsidRPr="00DB041D" w:rsidRDefault="003B1465" w:rsidP="003B1465">
            <w:pPr>
              <w:spacing w:after="160"/>
              <w:jc w:val="both"/>
              <w:rPr>
                <w:rFonts w:asciiTheme="majorHAnsi" w:hAnsiTheme="majorHAnsi" w:cstheme="majorHAnsi"/>
              </w:rPr>
            </w:pPr>
            <w:proofErr w:type="spellStart"/>
            <w:r w:rsidRPr="00DB041D">
              <w:rPr>
                <w:rFonts w:asciiTheme="majorHAnsi" w:hAnsiTheme="majorHAnsi" w:cstheme="majorHAnsi"/>
              </w:rPr>
              <w:t>Backup</w:t>
            </w:r>
            <w:proofErr w:type="spellEnd"/>
            <w:r w:rsidRPr="00DB041D">
              <w:rPr>
                <w:rFonts w:asciiTheme="majorHAnsi" w:hAnsiTheme="majorHAnsi" w:cstheme="majorHAnsi"/>
              </w:rPr>
              <w:t xml:space="preserve"> completo de la base de datos y configuraciones del sistema</w:t>
            </w:r>
          </w:p>
        </w:tc>
        <w:tc>
          <w:tcPr>
            <w:tcW w:w="2198" w:type="dxa"/>
            <w:tcBorders>
              <w:top w:val="single" w:sz="4" w:space="0" w:color="auto"/>
              <w:left w:val="single" w:sz="4" w:space="0" w:color="auto"/>
              <w:bottom w:val="single" w:sz="4" w:space="0" w:color="auto"/>
              <w:right w:val="single" w:sz="4" w:space="0" w:color="auto"/>
            </w:tcBorders>
            <w:vAlign w:val="center"/>
            <w:hideMark/>
          </w:tcPr>
          <w:p w14:paraId="4EC453F4"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Diario</w:t>
            </w:r>
          </w:p>
        </w:tc>
        <w:tc>
          <w:tcPr>
            <w:tcW w:w="2621" w:type="dxa"/>
            <w:tcBorders>
              <w:top w:val="single" w:sz="4" w:space="0" w:color="auto"/>
              <w:left w:val="single" w:sz="4" w:space="0" w:color="auto"/>
              <w:bottom w:val="single" w:sz="4" w:space="0" w:color="auto"/>
              <w:right w:val="single" w:sz="4" w:space="0" w:color="auto"/>
            </w:tcBorders>
            <w:vAlign w:val="center"/>
            <w:hideMark/>
          </w:tcPr>
          <w:p w14:paraId="5CD58D48" w14:textId="0233D052"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Respaldos automáticos en la nube</w:t>
            </w:r>
          </w:p>
        </w:tc>
      </w:tr>
      <w:tr w:rsidR="003B1465" w:rsidRPr="00134514" w14:paraId="21658C26"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59E97473"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Actualizaciones del sistema</w:t>
            </w:r>
          </w:p>
        </w:tc>
        <w:tc>
          <w:tcPr>
            <w:tcW w:w="2036" w:type="dxa"/>
            <w:tcBorders>
              <w:top w:val="single" w:sz="4" w:space="0" w:color="auto"/>
              <w:left w:val="single" w:sz="4" w:space="0" w:color="auto"/>
              <w:bottom w:val="single" w:sz="4" w:space="0" w:color="auto"/>
              <w:right w:val="single" w:sz="4" w:space="0" w:color="auto"/>
            </w:tcBorders>
            <w:vAlign w:val="center"/>
            <w:hideMark/>
          </w:tcPr>
          <w:p w14:paraId="6C255530"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Actualización de versiones y parches de seguridad</w:t>
            </w:r>
          </w:p>
        </w:tc>
        <w:tc>
          <w:tcPr>
            <w:tcW w:w="2198" w:type="dxa"/>
            <w:tcBorders>
              <w:top w:val="single" w:sz="4" w:space="0" w:color="auto"/>
              <w:left w:val="single" w:sz="4" w:space="0" w:color="auto"/>
              <w:bottom w:val="single" w:sz="4" w:space="0" w:color="auto"/>
              <w:right w:val="single" w:sz="4" w:space="0" w:color="auto"/>
            </w:tcBorders>
            <w:vAlign w:val="center"/>
            <w:hideMark/>
          </w:tcPr>
          <w:p w14:paraId="6F42047A"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Mensual</w:t>
            </w:r>
          </w:p>
        </w:tc>
        <w:tc>
          <w:tcPr>
            <w:tcW w:w="2621" w:type="dxa"/>
            <w:tcBorders>
              <w:top w:val="single" w:sz="4" w:space="0" w:color="auto"/>
              <w:left w:val="single" w:sz="4" w:space="0" w:color="auto"/>
              <w:bottom w:val="single" w:sz="4" w:space="0" w:color="auto"/>
              <w:right w:val="single" w:sz="4" w:space="0" w:color="auto"/>
            </w:tcBorders>
            <w:vAlign w:val="center"/>
            <w:hideMark/>
          </w:tcPr>
          <w:p w14:paraId="52B2A7D7" w14:textId="18CB9163"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 xml:space="preserve">Sistema actualizado </w:t>
            </w:r>
          </w:p>
        </w:tc>
      </w:tr>
    </w:tbl>
    <w:p w14:paraId="4FBE4075" w14:textId="5C356C16" w:rsidR="00DB041D" w:rsidRDefault="00DB041D" w:rsidP="00DB041D">
      <w:pPr>
        <w:rPr>
          <w:rFonts w:asciiTheme="majorHAnsi" w:hAnsiTheme="majorHAnsi" w:cstheme="majorHAnsi"/>
        </w:rPr>
      </w:pPr>
    </w:p>
    <w:p w14:paraId="08806E0A" w14:textId="420A28F5" w:rsidR="00053EB8" w:rsidRDefault="00053EB8" w:rsidP="00DB041D">
      <w:pPr>
        <w:rPr>
          <w:rFonts w:asciiTheme="majorHAnsi" w:hAnsiTheme="majorHAnsi" w:cstheme="majorHAnsi"/>
        </w:rPr>
      </w:pPr>
    </w:p>
    <w:p w14:paraId="1AD2291B" w14:textId="77777777" w:rsidR="00053EB8" w:rsidRPr="00DB041D" w:rsidRDefault="00053EB8" w:rsidP="00DB041D">
      <w:pPr>
        <w:rPr>
          <w:rFonts w:asciiTheme="majorHAnsi" w:hAnsiTheme="majorHAnsi" w:cstheme="majorHAnsi"/>
        </w:rPr>
      </w:pPr>
    </w:p>
    <w:p w14:paraId="50BB9A40" w14:textId="7EAB42B0" w:rsidR="00DB041D" w:rsidRPr="00DB041D" w:rsidRDefault="00FE08F5" w:rsidP="00DB041D">
      <w:pPr>
        <w:rPr>
          <w:rFonts w:asciiTheme="majorHAnsi" w:hAnsiTheme="majorHAnsi" w:cstheme="majorHAnsi"/>
          <w:b/>
          <w:bCs/>
        </w:rPr>
      </w:pPr>
      <w:r>
        <w:rPr>
          <w:rFonts w:asciiTheme="majorHAnsi" w:hAnsiTheme="majorHAnsi" w:cstheme="majorHAnsi"/>
          <w:b/>
          <w:bCs/>
        </w:rPr>
        <w:lastRenderedPageBreak/>
        <w:t xml:space="preserve">8. </w:t>
      </w:r>
      <w:r w:rsidR="00DB041D" w:rsidRPr="00DB041D">
        <w:rPr>
          <w:rFonts w:asciiTheme="majorHAnsi" w:hAnsiTheme="majorHAnsi" w:cstheme="majorHAnsi"/>
          <w:b/>
          <w:bCs/>
        </w:rPr>
        <w:t>Respaldo y Recuperación</w:t>
      </w:r>
    </w:p>
    <w:tbl>
      <w:tblPr>
        <w:tblStyle w:val="Tablaconcuadrcula"/>
        <w:tblW w:w="8437" w:type="dxa"/>
        <w:tblInd w:w="63" w:type="dxa"/>
        <w:tblLook w:val="04A0" w:firstRow="1" w:lastRow="0" w:firstColumn="1" w:lastColumn="0" w:noHBand="0" w:noVBand="1"/>
      </w:tblPr>
      <w:tblGrid>
        <w:gridCol w:w="2021"/>
        <w:gridCol w:w="1677"/>
        <w:gridCol w:w="4739"/>
      </w:tblGrid>
      <w:tr w:rsidR="003B1465" w:rsidRPr="00134514" w14:paraId="0D045250" w14:textId="77777777" w:rsidTr="003B1465">
        <w:tc>
          <w:tcPr>
            <w:tcW w:w="0" w:type="auto"/>
            <w:tcBorders>
              <w:top w:val="single" w:sz="4" w:space="0" w:color="auto"/>
              <w:left w:val="single" w:sz="4" w:space="0" w:color="auto"/>
              <w:bottom w:val="single" w:sz="4" w:space="0" w:color="auto"/>
              <w:right w:val="single" w:sz="4" w:space="0" w:color="auto"/>
            </w:tcBorders>
            <w:hideMark/>
          </w:tcPr>
          <w:p w14:paraId="4819699C"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Aspecto Evaluado</w:t>
            </w:r>
          </w:p>
        </w:tc>
        <w:tc>
          <w:tcPr>
            <w:tcW w:w="0" w:type="auto"/>
            <w:tcBorders>
              <w:top w:val="single" w:sz="4" w:space="0" w:color="auto"/>
              <w:left w:val="single" w:sz="4" w:space="0" w:color="auto"/>
              <w:bottom w:val="single" w:sz="4" w:space="0" w:color="auto"/>
              <w:right w:val="single" w:sz="4" w:space="0" w:color="auto"/>
            </w:tcBorders>
            <w:hideMark/>
          </w:tcPr>
          <w:p w14:paraId="11F54FC7"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Estado (Cumple/No Cumple)</w:t>
            </w:r>
          </w:p>
        </w:tc>
        <w:tc>
          <w:tcPr>
            <w:tcW w:w="4739" w:type="dxa"/>
            <w:tcBorders>
              <w:top w:val="single" w:sz="4" w:space="0" w:color="auto"/>
              <w:left w:val="single" w:sz="4" w:space="0" w:color="auto"/>
              <w:bottom w:val="single" w:sz="4" w:space="0" w:color="auto"/>
              <w:right w:val="single" w:sz="4" w:space="0" w:color="auto"/>
            </w:tcBorders>
            <w:hideMark/>
          </w:tcPr>
          <w:p w14:paraId="0B02516C" w14:textId="77777777" w:rsidR="003B1465" w:rsidRPr="00DB041D" w:rsidRDefault="003B1465" w:rsidP="00DB041D">
            <w:pPr>
              <w:spacing w:after="160"/>
              <w:rPr>
                <w:rFonts w:asciiTheme="majorHAnsi" w:hAnsiTheme="majorHAnsi" w:cstheme="majorHAnsi"/>
                <w:b/>
                <w:bCs/>
              </w:rPr>
            </w:pPr>
            <w:r w:rsidRPr="00DB041D">
              <w:rPr>
                <w:rFonts w:asciiTheme="majorHAnsi" w:hAnsiTheme="majorHAnsi" w:cstheme="majorHAnsi"/>
                <w:b/>
                <w:bCs/>
              </w:rPr>
              <w:t>Observaciones</w:t>
            </w:r>
          </w:p>
        </w:tc>
      </w:tr>
      <w:tr w:rsidR="003B1465" w:rsidRPr="00134514" w14:paraId="500F9DCA" w14:textId="77777777" w:rsidTr="003B1465">
        <w:tc>
          <w:tcPr>
            <w:tcW w:w="0" w:type="auto"/>
            <w:tcBorders>
              <w:top w:val="single" w:sz="4" w:space="0" w:color="auto"/>
              <w:left w:val="single" w:sz="4" w:space="0" w:color="auto"/>
              <w:bottom w:val="single" w:sz="4" w:space="0" w:color="auto"/>
              <w:right w:val="single" w:sz="4" w:space="0" w:color="auto"/>
            </w:tcBorders>
            <w:vAlign w:val="bottom"/>
            <w:hideMark/>
          </w:tcPr>
          <w:p w14:paraId="79D672AB"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Frecuencia de respaldos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32F9FF63" w14:textId="77777777" w:rsidR="003B1465" w:rsidRPr="00DB041D" w:rsidRDefault="003B1465" w:rsidP="003B1465">
            <w:pPr>
              <w:spacing w:after="160"/>
              <w:jc w:val="center"/>
              <w:rPr>
                <w:rFonts w:asciiTheme="majorHAnsi" w:hAnsiTheme="majorHAnsi" w:cstheme="majorHAnsi"/>
              </w:rPr>
            </w:pPr>
            <w:r w:rsidRPr="00DB041D">
              <w:rPr>
                <w:rFonts w:asciiTheme="majorHAnsi" w:hAnsiTheme="majorHAnsi" w:cstheme="majorHAnsi"/>
              </w:rPr>
              <w:t>Cumple</w:t>
            </w:r>
          </w:p>
        </w:tc>
        <w:tc>
          <w:tcPr>
            <w:tcW w:w="4739" w:type="dxa"/>
            <w:tcBorders>
              <w:top w:val="single" w:sz="4" w:space="0" w:color="auto"/>
              <w:left w:val="single" w:sz="4" w:space="0" w:color="auto"/>
              <w:bottom w:val="single" w:sz="4" w:space="0" w:color="auto"/>
              <w:right w:val="single" w:sz="4" w:space="0" w:color="auto"/>
            </w:tcBorders>
            <w:vAlign w:val="bottom"/>
            <w:hideMark/>
          </w:tcPr>
          <w:p w14:paraId="3BC736C8" w14:textId="54955443"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Respaldos automáticos</w:t>
            </w:r>
          </w:p>
        </w:tc>
      </w:tr>
      <w:tr w:rsidR="003B1465" w:rsidRPr="00134514" w14:paraId="1A4A55E5" w14:textId="77777777" w:rsidTr="003B1465">
        <w:tc>
          <w:tcPr>
            <w:tcW w:w="0" w:type="auto"/>
            <w:tcBorders>
              <w:top w:val="single" w:sz="4" w:space="0" w:color="auto"/>
              <w:left w:val="single" w:sz="4" w:space="0" w:color="auto"/>
              <w:bottom w:val="single" w:sz="4" w:space="0" w:color="auto"/>
              <w:right w:val="single" w:sz="4" w:space="0" w:color="auto"/>
            </w:tcBorders>
            <w:vAlign w:val="bottom"/>
            <w:hideMark/>
          </w:tcPr>
          <w:p w14:paraId="022526E1"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Ubicación de respaldos</w:t>
            </w:r>
          </w:p>
        </w:tc>
        <w:tc>
          <w:tcPr>
            <w:tcW w:w="0" w:type="auto"/>
            <w:tcBorders>
              <w:top w:val="single" w:sz="4" w:space="0" w:color="auto"/>
              <w:left w:val="single" w:sz="4" w:space="0" w:color="auto"/>
              <w:bottom w:val="single" w:sz="4" w:space="0" w:color="auto"/>
              <w:right w:val="single" w:sz="4" w:space="0" w:color="auto"/>
            </w:tcBorders>
            <w:vAlign w:val="center"/>
            <w:hideMark/>
          </w:tcPr>
          <w:p w14:paraId="665126B4" w14:textId="77777777" w:rsidR="003B1465" w:rsidRPr="00DB041D" w:rsidRDefault="003B1465" w:rsidP="003B1465">
            <w:pPr>
              <w:spacing w:after="160"/>
              <w:jc w:val="center"/>
              <w:rPr>
                <w:rFonts w:asciiTheme="majorHAnsi" w:hAnsiTheme="majorHAnsi" w:cstheme="majorHAnsi"/>
              </w:rPr>
            </w:pPr>
            <w:r w:rsidRPr="00DB041D">
              <w:rPr>
                <w:rFonts w:asciiTheme="majorHAnsi" w:hAnsiTheme="majorHAnsi" w:cstheme="majorHAnsi"/>
              </w:rPr>
              <w:t>Cumple</w:t>
            </w:r>
          </w:p>
        </w:tc>
        <w:tc>
          <w:tcPr>
            <w:tcW w:w="4739" w:type="dxa"/>
            <w:tcBorders>
              <w:top w:val="single" w:sz="4" w:space="0" w:color="auto"/>
              <w:left w:val="single" w:sz="4" w:space="0" w:color="auto"/>
              <w:bottom w:val="single" w:sz="4" w:space="0" w:color="auto"/>
              <w:right w:val="single" w:sz="4" w:space="0" w:color="auto"/>
            </w:tcBorders>
            <w:vAlign w:val="bottom"/>
            <w:hideMark/>
          </w:tcPr>
          <w:p w14:paraId="5246C499" w14:textId="3067D161"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 xml:space="preserve">Almacenamiento en la nube </w:t>
            </w:r>
          </w:p>
        </w:tc>
      </w:tr>
      <w:tr w:rsidR="003B1465" w:rsidRPr="00134514" w14:paraId="1BC7AAF7" w14:textId="77777777" w:rsidTr="003B1465">
        <w:tc>
          <w:tcPr>
            <w:tcW w:w="0" w:type="auto"/>
            <w:tcBorders>
              <w:top w:val="single" w:sz="4" w:space="0" w:color="auto"/>
              <w:left w:val="single" w:sz="4" w:space="0" w:color="auto"/>
              <w:bottom w:val="single" w:sz="4" w:space="0" w:color="auto"/>
              <w:right w:val="single" w:sz="4" w:space="0" w:color="auto"/>
            </w:tcBorders>
            <w:vAlign w:val="bottom"/>
            <w:hideMark/>
          </w:tcPr>
          <w:p w14:paraId="30CDF148"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Pruebas de recuperación realizadas</w:t>
            </w:r>
          </w:p>
        </w:tc>
        <w:tc>
          <w:tcPr>
            <w:tcW w:w="0" w:type="auto"/>
            <w:tcBorders>
              <w:top w:val="single" w:sz="4" w:space="0" w:color="auto"/>
              <w:left w:val="single" w:sz="4" w:space="0" w:color="auto"/>
              <w:bottom w:val="single" w:sz="4" w:space="0" w:color="auto"/>
              <w:right w:val="single" w:sz="4" w:space="0" w:color="auto"/>
            </w:tcBorders>
            <w:vAlign w:val="center"/>
            <w:hideMark/>
          </w:tcPr>
          <w:p w14:paraId="67AE2EBF" w14:textId="77777777" w:rsidR="003B1465" w:rsidRPr="00DB041D" w:rsidRDefault="003B1465" w:rsidP="003B1465">
            <w:pPr>
              <w:spacing w:after="160"/>
              <w:jc w:val="center"/>
              <w:rPr>
                <w:rFonts w:asciiTheme="majorHAnsi" w:hAnsiTheme="majorHAnsi" w:cstheme="majorHAnsi"/>
              </w:rPr>
            </w:pPr>
            <w:r w:rsidRPr="00DB041D">
              <w:rPr>
                <w:rFonts w:asciiTheme="majorHAnsi" w:hAnsiTheme="majorHAnsi" w:cstheme="majorHAnsi"/>
              </w:rPr>
              <w:t>Cumple</w:t>
            </w:r>
          </w:p>
        </w:tc>
        <w:tc>
          <w:tcPr>
            <w:tcW w:w="4739" w:type="dxa"/>
            <w:tcBorders>
              <w:top w:val="single" w:sz="4" w:space="0" w:color="auto"/>
              <w:left w:val="single" w:sz="4" w:space="0" w:color="auto"/>
              <w:bottom w:val="single" w:sz="4" w:space="0" w:color="auto"/>
              <w:right w:val="single" w:sz="4" w:space="0" w:color="auto"/>
            </w:tcBorders>
            <w:vAlign w:val="bottom"/>
            <w:hideMark/>
          </w:tcPr>
          <w:p w14:paraId="20443C31"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Pruebas de recuperación realizadas mensualmente</w:t>
            </w:r>
          </w:p>
        </w:tc>
      </w:tr>
      <w:tr w:rsidR="003B1465" w:rsidRPr="00134514" w14:paraId="7A24828C" w14:textId="77777777" w:rsidTr="003B1465">
        <w:tc>
          <w:tcPr>
            <w:tcW w:w="0" w:type="auto"/>
            <w:tcBorders>
              <w:top w:val="single" w:sz="4" w:space="0" w:color="auto"/>
              <w:left w:val="single" w:sz="4" w:space="0" w:color="auto"/>
              <w:bottom w:val="single" w:sz="4" w:space="0" w:color="auto"/>
              <w:right w:val="single" w:sz="4" w:space="0" w:color="auto"/>
            </w:tcBorders>
            <w:vAlign w:val="bottom"/>
            <w:hideMark/>
          </w:tcPr>
          <w:p w14:paraId="55F67DA0"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Políticas de respaldo documentadas</w:t>
            </w:r>
          </w:p>
        </w:tc>
        <w:tc>
          <w:tcPr>
            <w:tcW w:w="0" w:type="auto"/>
            <w:tcBorders>
              <w:top w:val="single" w:sz="4" w:space="0" w:color="auto"/>
              <w:left w:val="single" w:sz="4" w:space="0" w:color="auto"/>
              <w:bottom w:val="single" w:sz="4" w:space="0" w:color="auto"/>
              <w:right w:val="single" w:sz="4" w:space="0" w:color="auto"/>
            </w:tcBorders>
            <w:vAlign w:val="center"/>
            <w:hideMark/>
          </w:tcPr>
          <w:p w14:paraId="6C3E504B" w14:textId="77777777" w:rsidR="003B1465" w:rsidRPr="00DB041D" w:rsidRDefault="003B1465" w:rsidP="003B1465">
            <w:pPr>
              <w:spacing w:after="160"/>
              <w:jc w:val="center"/>
              <w:rPr>
                <w:rFonts w:asciiTheme="majorHAnsi" w:hAnsiTheme="majorHAnsi" w:cstheme="majorHAnsi"/>
              </w:rPr>
            </w:pPr>
            <w:r w:rsidRPr="00DB041D">
              <w:rPr>
                <w:rFonts w:asciiTheme="majorHAnsi" w:hAnsiTheme="majorHAnsi" w:cstheme="majorHAnsi"/>
              </w:rPr>
              <w:t>Cumple</w:t>
            </w:r>
          </w:p>
        </w:tc>
        <w:tc>
          <w:tcPr>
            <w:tcW w:w="4739" w:type="dxa"/>
            <w:tcBorders>
              <w:top w:val="single" w:sz="4" w:space="0" w:color="auto"/>
              <w:left w:val="single" w:sz="4" w:space="0" w:color="auto"/>
              <w:bottom w:val="single" w:sz="4" w:space="0" w:color="auto"/>
              <w:right w:val="single" w:sz="4" w:space="0" w:color="auto"/>
            </w:tcBorders>
            <w:vAlign w:val="bottom"/>
            <w:hideMark/>
          </w:tcPr>
          <w:p w14:paraId="2D9B400A" w14:textId="703F797B"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 xml:space="preserve">Políticas de respaldo </w:t>
            </w:r>
          </w:p>
        </w:tc>
      </w:tr>
    </w:tbl>
    <w:p w14:paraId="79A70D66" w14:textId="77777777" w:rsidR="001D6524" w:rsidRDefault="001D6524" w:rsidP="00DB041D">
      <w:pPr>
        <w:rPr>
          <w:rFonts w:asciiTheme="majorHAnsi" w:hAnsiTheme="majorHAnsi" w:cstheme="majorHAnsi"/>
          <w:b/>
          <w:bCs/>
        </w:rPr>
      </w:pPr>
    </w:p>
    <w:p w14:paraId="5AAC5437" w14:textId="16B2BF94" w:rsidR="00DB041D" w:rsidRPr="00DB041D" w:rsidRDefault="00FE08F5" w:rsidP="00DB041D">
      <w:pPr>
        <w:rPr>
          <w:rFonts w:asciiTheme="majorHAnsi" w:hAnsiTheme="majorHAnsi" w:cstheme="majorHAnsi"/>
          <w:b/>
          <w:bCs/>
        </w:rPr>
      </w:pPr>
      <w:r>
        <w:rPr>
          <w:rFonts w:asciiTheme="majorHAnsi" w:hAnsiTheme="majorHAnsi" w:cstheme="majorHAnsi"/>
          <w:b/>
          <w:bCs/>
        </w:rPr>
        <w:t xml:space="preserve">9. </w:t>
      </w:r>
      <w:r w:rsidR="00DB041D" w:rsidRPr="00DB041D">
        <w:rPr>
          <w:rFonts w:asciiTheme="majorHAnsi" w:hAnsiTheme="majorHAnsi" w:cstheme="majorHAnsi"/>
          <w:b/>
          <w:bCs/>
        </w:rPr>
        <w:t>Evaluación del Rendimiento</w:t>
      </w:r>
    </w:p>
    <w:tbl>
      <w:tblPr>
        <w:tblStyle w:val="Tablaconcuadrcula"/>
        <w:tblW w:w="8437" w:type="dxa"/>
        <w:tblInd w:w="63" w:type="dxa"/>
        <w:tblLook w:val="04A0" w:firstRow="1" w:lastRow="0" w:firstColumn="1" w:lastColumn="0" w:noHBand="0" w:noVBand="1"/>
      </w:tblPr>
      <w:tblGrid>
        <w:gridCol w:w="1963"/>
        <w:gridCol w:w="1371"/>
        <w:gridCol w:w="5103"/>
      </w:tblGrid>
      <w:tr w:rsidR="003B1465" w:rsidRPr="00134514" w14:paraId="25E1A20E" w14:textId="77777777" w:rsidTr="003B1465">
        <w:tc>
          <w:tcPr>
            <w:tcW w:w="0" w:type="auto"/>
            <w:tcBorders>
              <w:top w:val="single" w:sz="4" w:space="0" w:color="auto"/>
              <w:left w:val="single" w:sz="4" w:space="0" w:color="auto"/>
              <w:bottom w:val="single" w:sz="4" w:space="0" w:color="auto"/>
              <w:right w:val="single" w:sz="4" w:space="0" w:color="auto"/>
            </w:tcBorders>
            <w:vAlign w:val="center"/>
            <w:hideMark/>
          </w:tcPr>
          <w:p w14:paraId="2027ACD5" w14:textId="77777777" w:rsidR="003B1465" w:rsidRPr="00DB041D" w:rsidRDefault="003B1465" w:rsidP="003B1465">
            <w:pPr>
              <w:spacing w:after="160"/>
              <w:jc w:val="center"/>
              <w:rPr>
                <w:rFonts w:asciiTheme="majorHAnsi" w:hAnsiTheme="majorHAnsi" w:cstheme="majorHAnsi"/>
                <w:b/>
                <w:bCs/>
              </w:rPr>
            </w:pPr>
            <w:r w:rsidRPr="00DB041D">
              <w:rPr>
                <w:rFonts w:asciiTheme="majorHAnsi" w:hAnsiTheme="majorHAnsi" w:cstheme="majorHAnsi"/>
                <w:b/>
                <w:bCs/>
              </w:rPr>
              <w:t>Criterio</w:t>
            </w:r>
          </w:p>
        </w:tc>
        <w:tc>
          <w:tcPr>
            <w:tcW w:w="1371" w:type="dxa"/>
            <w:tcBorders>
              <w:top w:val="single" w:sz="4" w:space="0" w:color="auto"/>
              <w:left w:val="single" w:sz="4" w:space="0" w:color="auto"/>
              <w:bottom w:val="single" w:sz="4" w:space="0" w:color="auto"/>
              <w:right w:val="single" w:sz="4" w:space="0" w:color="auto"/>
            </w:tcBorders>
            <w:vAlign w:val="center"/>
            <w:hideMark/>
          </w:tcPr>
          <w:p w14:paraId="2D1E1B9B" w14:textId="77777777" w:rsidR="003B1465" w:rsidRPr="00DB041D" w:rsidRDefault="003B1465" w:rsidP="003B1465">
            <w:pPr>
              <w:spacing w:after="160"/>
              <w:jc w:val="center"/>
              <w:rPr>
                <w:rFonts w:asciiTheme="majorHAnsi" w:hAnsiTheme="majorHAnsi" w:cstheme="majorHAnsi"/>
                <w:b/>
                <w:bCs/>
              </w:rPr>
            </w:pPr>
            <w:r w:rsidRPr="00DB041D">
              <w:rPr>
                <w:rFonts w:asciiTheme="majorHAnsi" w:hAnsiTheme="majorHAnsi" w:cstheme="majorHAnsi"/>
                <w:b/>
                <w:bCs/>
              </w:rPr>
              <w:t>Estado Actual</w:t>
            </w:r>
          </w:p>
        </w:tc>
        <w:tc>
          <w:tcPr>
            <w:tcW w:w="5103" w:type="dxa"/>
            <w:tcBorders>
              <w:top w:val="single" w:sz="4" w:space="0" w:color="auto"/>
              <w:left w:val="single" w:sz="4" w:space="0" w:color="auto"/>
              <w:bottom w:val="single" w:sz="4" w:space="0" w:color="auto"/>
              <w:right w:val="single" w:sz="4" w:space="0" w:color="auto"/>
            </w:tcBorders>
            <w:vAlign w:val="center"/>
            <w:hideMark/>
          </w:tcPr>
          <w:p w14:paraId="7715D3EF" w14:textId="77777777" w:rsidR="003B1465" w:rsidRPr="00DB041D" w:rsidRDefault="003B1465" w:rsidP="003B1465">
            <w:pPr>
              <w:spacing w:after="160"/>
              <w:jc w:val="center"/>
              <w:rPr>
                <w:rFonts w:asciiTheme="majorHAnsi" w:hAnsiTheme="majorHAnsi" w:cstheme="majorHAnsi"/>
                <w:b/>
                <w:bCs/>
              </w:rPr>
            </w:pPr>
            <w:r w:rsidRPr="00DB041D">
              <w:rPr>
                <w:rFonts w:asciiTheme="majorHAnsi" w:hAnsiTheme="majorHAnsi" w:cstheme="majorHAnsi"/>
                <w:b/>
                <w:bCs/>
              </w:rPr>
              <w:t>Observaciones</w:t>
            </w:r>
          </w:p>
        </w:tc>
      </w:tr>
      <w:tr w:rsidR="003B1465" w:rsidRPr="00134514" w14:paraId="439356A5" w14:textId="77777777" w:rsidTr="003B1465">
        <w:tc>
          <w:tcPr>
            <w:tcW w:w="0" w:type="auto"/>
            <w:tcBorders>
              <w:top w:val="single" w:sz="4" w:space="0" w:color="auto"/>
              <w:left w:val="single" w:sz="4" w:space="0" w:color="auto"/>
              <w:bottom w:val="single" w:sz="4" w:space="0" w:color="auto"/>
              <w:right w:val="single" w:sz="4" w:space="0" w:color="auto"/>
            </w:tcBorders>
            <w:vAlign w:val="center"/>
            <w:hideMark/>
          </w:tcPr>
          <w:p w14:paraId="5C12ACB4"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Tiempo de respuesta del sistema</w:t>
            </w:r>
          </w:p>
        </w:tc>
        <w:tc>
          <w:tcPr>
            <w:tcW w:w="1371" w:type="dxa"/>
            <w:tcBorders>
              <w:top w:val="single" w:sz="4" w:space="0" w:color="auto"/>
              <w:left w:val="single" w:sz="4" w:space="0" w:color="auto"/>
              <w:bottom w:val="single" w:sz="4" w:space="0" w:color="auto"/>
              <w:right w:val="single" w:sz="4" w:space="0" w:color="auto"/>
            </w:tcBorders>
            <w:vAlign w:val="center"/>
            <w:hideMark/>
          </w:tcPr>
          <w:p w14:paraId="53786961"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Rápido</w:t>
            </w:r>
          </w:p>
        </w:tc>
        <w:tc>
          <w:tcPr>
            <w:tcW w:w="5103" w:type="dxa"/>
            <w:tcBorders>
              <w:top w:val="single" w:sz="4" w:space="0" w:color="auto"/>
              <w:left w:val="single" w:sz="4" w:space="0" w:color="auto"/>
              <w:bottom w:val="single" w:sz="4" w:space="0" w:color="auto"/>
              <w:right w:val="single" w:sz="4" w:space="0" w:color="auto"/>
            </w:tcBorders>
            <w:vAlign w:val="center"/>
            <w:hideMark/>
          </w:tcPr>
          <w:p w14:paraId="4D6F8EF8"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Tiempo de respuesta promedio de 2 segundos por operación</w:t>
            </w:r>
          </w:p>
        </w:tc>
      </w:tr>
      <w:tr w:rsidR="003B1465" w:rsidRPr="00134514" w14:paraId="7539222D" w14:textId="77777777" w:rsidTr="003B1465">
        <w:tc>
          <w:tcPr>
            <w:tcW w:w="0" w:type="auto"/>
            <w:tcBorders>
              <w:top w:val="single" w:sz="4" w:space="0" w:color="auto"/>
              <w:left w:val="single" w:sz="4" w:space="0" w:color="auto"/>
              <w:bottom w:val="single" w:sz="4" w:space="0" w:color="auto"/>
              <w:right w:val="single" w:sz="4" w:space="0" w:color="auto"/>
            </w:tcBorders>
            <w:vAlign w:val="center"/>
            <w:hideMark/>
          </w:tcPr>
          <w:p w14:paraId="066FD8FA"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Disponibilidad (</w:t>
            </w:r>
            <w:proofErr w:type="spellStart"/>
            <w:r w:rsidRPr="00DB041D">
              <w:rPr>
                <w:rFonts w:asciiTheme="majorHAnsi" w:hAnsiTheme="majorHAnsi" w:cstheme="majorHAnsi"/>
              </w:rPr>
              <w:t>uptime</w:t>
            </w:r>
            <w:proofErr w:type="spellEnd"/>
            <w:r w:rsidRPr="00DB041D">
              <w:rPr>
                <w:rFonts w:asciiTheme="majorHAnsi" w:hAnsiTheme="majorHAnsi" w:cstheme="majorHAnsi"/>
              </w:rPr>
              <w:t>)</w:t>
            </w:r>
          </w:p>
        </w:tc>
        <w:tc>
          <w:tcPr>
            <w:tcW w:w="1371" w:type="dxa"/>
            <w:tcBorders>
              <w:top w:val="single" w:sz="4" w:space="0" w:color="auto"/>
              <w:left w:val="single" w:sz="4" w:space="0" w:color="auto"/>
              <w:bottom w:val="single" w:sz="4" w:space="0" w:color="auto"/>
              <w:right w:val="single" w:sz="4" w:space="0" w:color="auto"/>
            </w:tcBorders>
            <w:vAlign w:val="center"/>
            <w:hideMark/>
          </w:tcPr>
          <w:p w14:paraId="0BE3AAEB"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Alta</w:t>
            </w:r>
          </w:p>
        </w:tc>
        <w:tc>
          <w:tcPr>
            <w:tcW w:w="5103" w:type="dxa"/>
            <w:tcBorders>
              <w:top w:val="single" w:sz="4" w:space="0" w:color="auto"/>
              <w:left w:val="single" w:sz="4" w:space="0" w:color="auto"/>
              <w:bottom w:val="single" w:sz="4" w:space="0" w:color="auto"/>
              <w:right w:val="single" w:sz="4" w:space="0" w:color="auto"/>
            </w:tcBorders>
            <w:vAlign w:val="center"/>
            <w:hideMark/>
          </w:tcPr>
          <w:p w14:paraId="3820A069"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 xml:space="preserve">99.9% </w:t>
            </w:r>
            <w:proofErr w:type="spellStart"/>
            <w:r w:rsidRPr="00DB041D">
              <w:rPr>
                <w:rFonts w:asciiTheme="majorHAnsi" w:hAnsiTheme="majorHAnsi" w:cstheme="majorHAnsi"/>
              </w:rPr>
              <w:t>uptime</w:t>
            </w:r>
            <w:proofErr w:type="spellEnd"/>
            <w:r w:rsidRPr="00DB041D">
              <w:rPr>
                <w:rFonts w:asciiTheme="majorHAnsi" w:hAnsiTheme="majorHAnsi" w:cstheme="majorHAnsi"/>
              </w:rPr>
              <w:t xml:space="preserve"> garantizado</w:t>
            </w:r>
          </w:p>
        </w:tc>
      </w:tr>
      <w:tr w:rsidR="003B1465" w:rsidRPr="00134514" w14:paraId="23E0D33C" w14:textId="77777777" w:rsidTr="003B1465">
        <w:tc>
          <w:tcPr>
            <w:tcW w:w="0" w:type="auto"/>
            <w:tcBorders>
              <w:top w:val="single" w:sz="4" w:space="0" w:color="auto"/>
              <w:left w:val="single" w:sz="4" w:space="0" w:color="auto"/>
              <w:bottom w:val="single" w:sz="4" w:space="0" w:color="auto"/>
              <w:right w:val="single" w:sz="4" w:space="0" w:color="auto"/>
            </w:tcBorders>
            <w:vAlign w:val="center"/>
            <w:hideMark/>
          </w:tcPr>
          <w:p w14:paraId="2BE1139B"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Estabilidad bajo carga</w:t>
            </w:r>
          </w:p>
        </w:tc>
        <w:tc>
          <w:tcPr>
            <w:tcW w:w="1371" w:type="dxa"/>
            <w:tcBorders>
              <w:top w:val="single" w:sz="4" w:space="0" w:color="auto"/>
              <w:left w:val="single" w:sz="4" w:space="0" w:color="auto"/>
              <w:bottom w:val="single" w:sz="4" w:space="0" w:color="auto"/>
              <w:right w:val="single" w:sz="4" w:space="0" w:color="auto"/>
            </w:tcBorders>
            <w:vAlign w:val="center"/>
            <w:hideMark/>
          </w:tcPr>
          <w:p w14:paraId="74B9F381"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Estable</w:t>
            </w:r>
          </w:p>
        </w:tc>
        <w:tc>
          <w:tcPr>
            <w:tcW w:w="5103" w:type="dxa"/>
            <w:tcBorders>
              <w:top w:val="single" w:sz="4" w:space="0" w:color="auto"/>
              <w:left w:val="single" w:sz="4" w:space="0" w:color="auto"/>
              <w:bottom w:val="single" w:sz="4" w:space="0" w:color="auto"/>
              <w:right w:val="single" w:sz="4" w:space="0" w:color="auto"/>
            </w:tcBorders>
            <w:vAlign w:val="center"/>
            <w:hideMark/>
          </w:tcPr>
          <w:p w14:paraId="1CBF7FAC" w14:textId="0E08ABE3" w:rsidR="003B1465" w:rsidRPr="002843A7" w:rsidRDefault="003B1465" w:rsidP="003B1465">
            <w:pPr>
              <w:spacing w:after="160"/>
              <w:jc w:val="both"/>
              <w:rPr>
                <w:rFonts w:asciiTheme="majorHAnsi" w:hAnsiTheme="majorHAnsi" w:cstheme="majorHAnsi"/>
                <w:u w:val="single"/>
              </w:rPr>
            </w:pPr>
            <w:r w:rsidRPr="00DB041D">
              <w:rPr>
                <w:rFonts w:asciiTheme="majorHAnsi" w:hAnsiTheme="majorHAnsi" w:cstheme="majorHAnsi"/>
              </w:rPr>
              <w:t xml:space="preserve">El sistema soporta más de </w:t>
            </w:r>
            <w:r w:rsidR="002843A7">
              <w:rPr>
                <w:rFonts w:asciiTheme="majorHAnsi" w:hAnsiTheme="majorHAnsi" w:cstheme="majorHAnsi"/>
              </w:rPr>
              <w:t>200</w:t>
            </w:r>
            <w:r w:rsidRPr="00DB041D">
              <w:rPr>
                <w:rFonts w:asciiTheme="majorHAnsi" w:hAnsiTheme="majorHAnsi" w:cstheme="majorHAnsi"/>
              </w:rPr>
              <w:t xml:space="preserve"> usuarios simultáneos sin pérdida de rendimiento</w:t>
            </w:r>
          </w:p>
        </w:tc>
      </w:tr>
    </w:tbl>
    <w:p w14:paraId="03147679" w14:textId="77777777" w:rsidR="00DB041D" w:rsidRPr="00DB041D" w:rsidRDefault="00DB041D" w:rsidP="00DB041D">
      <w:pPr>
        <w:rPr>
          <w:rFonts w:asciiTheme="majorHAnsi" w:hAnsiTheme="majorHAnsi" w:cstheme="majorHAnsi"/>
        </w:rPr>
      </w:pPr>
    </w:p>
    <w:p w14:paraId="01DA0BDA" w14:textId="5375EE60" w:rsidR="00DB041D" w:rsidRPr="00DB041D" w:rsidRDefault="00FE08F5" w:rsidP="00DB041D">
      <w:pPr>
        <w:rPr>
          <w:rFonts w:asciiTheme="majorHAnsi" w:hAnsiTheme="majorHAnsi" w:cstheme="majorHAnsi"/>
          <w:b/>
          <w:bCs/>
        </w:rPr>
      </w:pPr>
      <w:r>
        <w:rPr>
          <w:rFonts w:asciiTheme="majorHAnsi" w:hAnsiTheme="majorHAnsi" w:cstheme="majorHAnsi"/>
          <w:b/>
          <w:bCs/>
        </w:rPr>
        <w:t>10.</w:t>
      </w:r>
      <w:r w:rsidR="00DB041D" w:rsidRPr="00DB041D">
        <w:rPr>
          <w:rFonts w:asciiTheme="majorHAnsi" w:hAnsiTheme="majorHAnsi" w:cstheme="majorHAnsi"/>
          <w:b/>
          <w:bCs/>
        </w:rPr>
        <w:t xml:space="preserve"> Hallazgos Identificados</w:t>
      </w:r>
    </w:p>
    <w:tbl>
      <w:tblPr>
        <w:tblStyle w:val="Tablaconcuadrcula"/>
        <w:tblW w:w="8437" w:type="dxa"/>
        <w:tblInd w:w="63" w:type="dxa"/>
        <w:tblLook w:val="04A0" w:firstRow="1" w:lastRow="0" w:firstColumn="1" w:lastColumn="0" w:noHBand="0" w:noVBand="1"/>
      </w:tblPr>
      <w:tblGrid>
        <w:gridCol w:w="1406"/>
        <w:gridCol w:w="3913"/>
        <w:gridCol w:w="3118"/>
      </w:tblGrid>
      <w:tr w:rsidR="003B1465" w:rsidRPr="00134514" w14:paraId="117B9CAB"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2505658A" w14:textId="77777777" w:rsidR="003B1465" w:rsidRPr="00DB041D" w:rsidRDefault="003B1465" w:rsidP="003B1465">
            <w:pPr>
              <w:spacing w:after="160"/>
              <w:jc w:val="center"/>
              <w:rPr>
                <w:rFonts w:asciiTheme="majorHAnsi" w:hAnsiTheme="majorHAnsi" w:cstheme="majorHAnsi"/>
                <w:b/>
                <w:bCs/>
              </w:rPr>
            </w:pPr>
            <w:r w:rsidRPr="00DB041D">
              <w:rPr>
                <w:rFonts w:asciiTheme="majorHAnsi" w:hAnsiTheme="majorHAnsi" w:cstheme="majorHAnsi"/>
                <w:b/>
                <w:bCs/>
              </w:rPr>
              <w:t>Área o Módulo</w:t>
            </w:r>
          </w:p>
        </w:tc>
        <w:tc>
          <w:tcPr>
            <w:tcW w:w="3913" w:type="dxa"/>
            <w:tcBorders>
              <w:top w:val="single" w:sz="4" w:space="0" w:color="auto"/>
              <w:left w:val="single" w:sz="4" w:space="0" w:color="auto"/>
              <w:bottom w:val="single" w:sz="4" w:space="0" w:color="auto"/>
              <w:right w:val="single" w:sz="4" w:space="0" w:color="auto"/>
            </w:tcBorders>
            <w:vAlign w:val="center"/>
            <w:hideMark/>
          </w:tcPr>
          <w:p w14:paraId="5B153394" w14:textId="77777777" w:rsidR="003B1465" w:rsidRPr="00DB041D" w:rsidRDefault="003B1465" w:rsidP="003B1465">
            <w:pPr>
              <w:spacing w:after="160"/>
              <w:jc w:val="center"/>
              <w:rPr>
                <w:rFonts w:asciiTheme="majorHAnsi" w:hAnsiTheme="majorHAnsi" w:cstheme="majorHAnsi"/>
                <w:b/>
                <w:bCs/>
              </w:rPr>
            </w:pPr>
            <w:r w:rsidRPr="00DB041D">
              <w:rPr>
                <w:rFonts w:asciiTheme="majorHAnsi" w:hAnsiTheme="majorHAnsi" w:cstheme="majorHAnsi"/>
                <w:b/>
                <w:bCs/>
              </w:rPr>
              <w:t>Problema Detectado</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7689A71" w14:textId="77777777" w:rsidR="003B1465" w:rsidRPr="00DB041D" w:rsidRDefault="003B1465" w:rsidP="003B1465">
            <w:pPr>
              <w:spacing w:after="160"/>
              <w:jc w:val="center"/>
              <w:rPr>
                <w:rFonts w:asciiTheme="majorHAnsi" w:hAnsiTheme="majorHAnsi" w:cstheme="majorHAnsi"/>
                <w:b/>
                <w:bCs/>
              </w:rPr>
            </w:pPr>
            <w:r w:rsidRPr="00DB041D">
              <w:rPr>
                <w:rFonts w:asciiTheme="majorHAnsi" w:hAnsiTheme="majorHAnsi" w:cstheme="majorHAnsi"/>
                <w:b/>
                <w:bCs/>
              </w:rPr>
              <w:t>Impacto (Alto/Medio/Bajo)</w:t>
            </w:r>
          </w:p>
        </w:tc>
      </w:tr>
      <w:tr w:rsidR="003B1465" w:rsidRPr="00134514" w14:paraId="2A69317A"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4E36048B"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Seguridad</w:t>
            </w:r>
          </w:p>
        </w:tc>
        <w:tc>
          <w:tcPr>
            <w:tcW w:w="3913" w:type="dxa"/>
            <w:tcBorders>
              <w:top w:val="single" w:sz="4" w:space="0" w:color="auto"/>
              <w:left w:val="single" w:sz="4" w:space="0" w:color="auto"/>
              <w:bottom w:val="single" w:sz="4" w:space="0" w:color="auto"/>
              <w:right w:val="single" w:sz="4" w:space="0" w:color="auto"/>
            </w:tcBorders>
            <w:vAlign w:val="center"/>
            <w:hideMark/>
          </w:tcPr>
          <w:p w14:paraId="095919B9"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Accesos no revocados a empleados que ya no pertenecen a la empresa</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A3C7DCA"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Alto</w:t>
            </w:r>
          </w:p>
        </w:tc>
      </w:tr>
      <w:tr w:rsidR="003B1465" w:rsidRPr="00134514" w14:paraId="0838B99D"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209BD862"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Base de Datos</w:t>
            </w:r>
          </w:p>
        </w:tc>
        <w:tc>
          <w:tcPr>
            <w:tcW w:w="3913" w:type="dxa"/>
            <w:tcBorders>
              <w:top w:val="single" w:sz="4" w:space="0" w:color="auto"/>
              <w:left w:val="single" w:sz="4" w:space="0" w:color="auto"/>
              <w:bottom w:val="single" w:sz="4" w:space="0" w:color="auto"/>
              <w:right w:val="single" w:sz="4" w:space="0" w:color="auto"/>
            </w:tcBorders>
            <w:vAlign w:val="center"/>
            <w:hideMark/>
          </w:tcPr>
          <w:p w14:paraId="15C8FC63"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 xml:space="preserve">Espacio de almacenamiento al límite, falta de optimización de </w:t>
            </w:r>
            <w:proofErr w:type="spellStart"/>
            <w:r w:rsidRPr="00DB041D">
              <w:rPr>
                <w:rFonts w:asciiTheme="majorHAnsi" w:hAnsiTheme="majorHAnsi" w:cstheme="majorHAnsi"/>
              </w:rPr>
              <w:t>queries</w:t>
            </w:r>
            <w:proofErr w:type="spellEnd"/>
          </w:p>
        </w:tc>
        <w:tc>
          <w:tcPr>
            <w:tcW w:w="3118" w:type="dxa"/>
            <w:tcBorders>
              <w:top w:val="single" w:sz="4" w:space="0" w:color="auto"/>
              <w:left w:val="single" w:sz="4" w:space="0" w:color="auto"/>
              <w:bottom w:val="single" w:sz="4" w:space="0" w:color="auto"/>
              <w:right w:val="single" w:sz="4" w:space="0" w:color="auto"/>
            </w:tcBorders>
            <w:vAlign w:val="center"/>
            <w:hideMark/>
          </w:tcPr>
          <w:p w14:paraId="5A871673"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Medio</w:t>
            </w:r>
          </w:p>
        </w:tc>
      </w:tr>
      <w:tr w:rsidR="003B1465" w:rsidRPr="00134514" w14:paraId="3D6A533E"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03356D7E"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Rendimiento</w:t>
            </w:r>
          </w:p>
        </w:tc>
        <w:tc>
          <w:tcPr>
            <w:tcW w:w="3913" w:type="dxa"/>
            <w:tcBorders>
              <w:top w:val="single" w:sz="4" w:space="0" w:color="auto"/>
              <w:left w:val="single" w:sz="4" w:space="0" w:color="auto"/>
              <w:bottom w:val="single" w:sz="4" w:space="0" w:color="auto"/>
              <w:right w:val="single" w:sz="4" w:space="0" w:color="auto"/>
            </w:tcBorders>
            <w:vAlign w:val="center"/>
            <w:hideMark/>
          </w:tcPr>
          <w:p w14:paraId="33B629C1"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Lento en ciertos reportes debido a consultas no indexadas</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E6CA6AE"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Bajo</w:t>
            </w:r>
          </w:p>
        </w:tc>
      </w:tr>
      <w:tr w:rsidR="003B1465" w:rsidRPr="00134514" w14:paraId="3DA77A65" w14:textId="77777777" w:rsidTr="00053EB8">
        <w:tc>
          <w:tcPr>
            <w:tcW w:w="0" w:type="auto"/>
            <w:tcBorders>
              <w:top w:val="single" w:sz="4" w:space="0" w:color="auto"/>
              <w:left w:val="single" w:sz="4" w:space="0" w:color="auto"/>
              <w:bottom w:val="single" w:sz="4" w:space="0" w:color="auto"/>
              <w:right w:val="single" w:sz="4" w:space="0" w:color="auto"/>
            </w:tcBorders>
            <w:vAlign w:val="center"/>
            <w:hideMark/>
          </w:tcPr>
          <w:p w14:paraId="3308461E"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Otros</w:t>
            </w:r>
          </w:p>
        </w:tc>
        <w:tc>
          <w:tcPr>
            <w:tcW w:w="3913" w:type="dxa"/>
            <w:tcBorders>
              <w:top w:val="single" w:sz="4" w:space="0" w:color="auto"/>
              <w:left w:val="single" w:sz="4" w:space="0" w:color="auto"/>
              <w:bottom w:val="single" w:sz="4" w:space="0" w:color="auto"/>
              <w:right w:val="single" w:sz="4" w:space="0" w:color="auto"/>
            </w:tcBorders>
            <w:vAlign w:val="center"/>
            <w:hideMark/>
          </w:tcPr>
          <w:p w14:paraId="5F76C982"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Interfaces de usuario de algunos módulos no completamente amigables</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B1D6D8B" w14:textId="77777777" w:rsidR="003B1465" w:rsidRPr="00DB041D" w:rsidRDefault="003B1465" w:rsidP="003B1465">
            <w:pPr>
              <w:spacing w:after="160"/>
              <w:jc w:val="both"/>
              <w:rPr>
                <w:rFonts w:asciiTheme="majorHAnsi" w:hAnsiTheme="majorHAnsi" w:cstheme="majorHAnsi"/>
              </w:rPr>
            </w:pPr>
            <w:r w:rsidRPr="00DB041D">
              <w:rPr>
                <w:rFonts w:asciiTheme="majorHAnsi" w:hAnsiTheme="majorHAnsi" w:cstheme="majorHAnsi"/>
              </w:rPr>
              <w:t>Medio</w:t>
            </w:r>
          </w:p>
        </w:tc>
      </w:tr>
    </w:tbl>
    <w:p w14:paraId="339F082B" w14:textId="77777777" w:rsidR="001D6524" w:rsidRPr="00134514" w:rsidRDefault="001D6524" w:rsidP="000F4051">
      <w:pPr>
        <w:rPr>
          <w:rFonts w:asciiTheme="majorHAnsi" w:hAnsiTheme="majorHAnsi" w:cstheme="majorHAnsi"/>
        </w:rPr>
      </w:pPr>
    </w:p>
    <w:p w14:paraId="6EC95756" w14:textId="3D28608C" w:rsidR="00134514" w:rsidRPr="00134514" w:rsidRDefault="00134514" w:rsidP="00134514">
      <w:pPr>
        <w:jc w:val="center"/>
        <w:rPr>
          <w:rFonts w:asciiTheme="majorHAnsi" w:hAnsiTheme="majorHAnsi" w:cstheme="majorHAnsi"/>
          <w:b/>
          <w:bCs/>
        </w:rPr>
      </w:pPr>
      <w:r w:rsidRPr="00134514">
        <w:rPr>
          <w:rFonts w:asciiTheme="majorHAnsi" w:hAnsiTheme="majorHAnsi" w:cstheme="majorHAnsi"/>
          <w:b/>
          <w:bCs/>
        </w:rPr>
        <w:lastRenderedPageBreak/>
        <w:t>ANEXO 02:</w:t>
      </w:r>
    </w:p>
    <w:p w14:paraId="05613B02" w14:textId="53B8ACC8" w:rsidR="00134514" w:rsidRPr="00134514" w:rsidRDefault="00134514" w:rsidP="00134514">
      <w:pPr>
        <w:rPr>
          <w:rFonts w:asciiTheme="majorHAnsi" w:hAnsiTheme="majorHAnsi" w:cstheme="majorHAnsi"/>
          <w:b/>
          <w:bCs/>
        </w:rPr>
      </w:pPr>
      <w:r w:rsidRPr="00134514">
        <w:rPr>
          <w:rFonts w:asciiTheme="majorHAnsi" w:hAnsiTheme="majorHAnsi" w:cstheme="majorHAnsi"/>
          <w:b/>
          <w:bCs/>
        </w:rPr>
        <w:t>INTERFAZ DEL SISTEMA</w:t>
      </w:r>
    </w:p>
    <w:p w14:paraId="7E215FEA" w14:textId="77777777" w:rsidR="00134514" w:rsidRPr="00134514" w:rsidRDefault="00134514" w:rsidP="00134514">
      <w:pPr>
        <w:rPr>
          <w:rFonts w:asciiTheme="majorHAnsi" w:hAnsiTheme="majorHAnsi" w:cstheme="majorHAnsi"/>
          <w:b/>
          <w:bCs/>
        </w:rPr>
      </w:pPr>
    </w:p>
    <w:p w14:paraId="616989F1" w14:textId="77777777" w:rsidR="00134514" w:rsidRPr="00134514" w:rsidRDefault="00134514" w:rsidP="00134514">
      <w:pPr>
        <w:pStyle w:val="Prrafodelista"/>
        <w:numPr>
          <w:ilvl w:val="0"/>
          <w:numId w:val="41"/>
        </w:numPr>
        <w:rPr>
          <w:rFonts w:asciiTheme="majorHAnsi" w:hAnsiTheme="majorHAnsi" w:cstheme="majorHAnsi"/>
          <w:b/>
          <w:bCs/>
        </w:rPr>
      </w:pPr>
      <w:proofErr w:type="spellStart"/>
      <w:r w:rsidRPr="00134514">
        <w:rPr>
          <w:rFonts w:asciiTheme="majorHAnsi" w:hAnsiTheme="majorHAnsi" w:cstheme="majorHAnsi"/>
          <w:b/>
          <w:bCs/>
        </w:rPr>
        <w:t>login</w:t>
      </w:r>
      <w:proofErr w:type="spellEnd"/>
    </w:p>
    <w:p w14:paraId="28DDDF29" w14:textId="4ACFAB75" w:rsidR="00134514" w:rsidRPr="00134514" w:rsidRDefault="00134514" w:rsidP="00134514">
      <w:pPr>
        <w:rPr>
          <w:rFonts w:asciiTheme="majorHAnsi" w:hAnsiTheme="majorHAnsi" w:cstheme="majorHAnsi"/>
          <w:b/>
          <w:bCs/>
        </w:rPr>
      </w:pPr>
      <w:r w:rsidRPr="00134514">
        <w:rPr>
          <w:rFonts w:asciiTheme="majorHAnsi" w:hAnsiTheme="majorHAnsi" w:cstheme="majorHAnsi"/>
          <w:noProof/>
        </w:rPr>
        <w:drawing>
          <wp:anchor distT="0" distB="0" distL="114300" distR="114300" simplePos="0" relativeHeight="251674112" behindDoc="0" locked="0" layoutInCell="1" allowOverlap="1" wp14:anchorId="09D8E864" wp14:editId="79479944">
            <wp:simplePos x="0" y="0"/>
            <wp:positionH relativeFrom="column">
              <wp:posOffset>694055</wp:posOffset>
            </wp:positionH>
            <wp:positionV relativeFrom="paragraph">
              <wp:posOffset>16510</wp:posOffset>
            </wp:positionV>
            <wp:extent cx="3657600" cy="2759075"/>
            <wp:effectExtent l="0" t="0" r="0" b="3175"/>
            <wp:wrapSquare wrapText="bothSides"/>
            <wp:docPr id="1014872971"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759075"/>
                    </a:xfrm>
                    <a:prstGeom prst="rect">
                      <a:avLst/>
                    </a:prstGeom>
                    <a:noFill/>
                  </pic:spPr>
                </pic:pic>
              </a:graphicData>
            </a:graphic>
            <wp14:sizeRelH relativeFrom="margin">
              <wp14:pctWidth>0</wp14:pctWidth>
            </wp14:sizeRelH>
            <wp14:sizeRelV relativeFrom="margin">
              <wp14:pctHeight>0</wp14:pctHeight>
            </wp14:sizeRelV>
          </wp:anchor>
        </w:drawing>
      </w:r>
    </w:p>
    <w:p w14:paraId="62C6DDFE" w14:textId="77777777" w:rsidR="00134514" w:rsidRPr="00134514" w:rsidRDefault="00134514" w:rsidP="00134514">
      <w:pPr>
        <w:rPr>
          <w:rFonts w:asciiTheme="majorHAnsi" w:hAnsiTheme="majorHAnsi" w:cstheme="majorHAnsi"/>
          <w:b/>
          <w:bCs/>
        </w:rPr>
      </w:pPr>
    </w:p>
    <w:p w14:paraId="023F38A9" w14:textId="77777777" w:rsidR="00134514" w:rsidRPr="00134514" w:rsidRDefault="00134514" w:rsidP="00134514">
      <w:pPr>
        <w:rPr>
          <w:rFonts w:asciiTheme="majorHAnsi" w:hAnsiTheme="majorHAnsi" w:cstheme="majorHAnsi"/>
          <w:b/>
          <w:bCs/>
        </w:rPr>
      </w:pPr>
    </w:p>
    <w:p w14:paraId="4E6D67A3" w14:textId="77777777" w:rsidR="00134514" w:rsidRPr="00134514" w:rsidRDefault="00134514" w:rsidP="00134514">
      <w:pPr>
        <w:rPr>
          <w:rFonts w:asciiTheme="majorHAnsi" w:hAnsiTheme="majorHAnsi" w:cstheme="majorHAnsi"/>
          <w:b/>
          <w:bCs/>
        </w:rPr>
      </w:pPr>
    </w:p>
    <w:p w14:paraId="562DB38E" w14:textId="77777777" w:rsidR="00134514" w:rsidRPr="00134514" w:rsidRDefault="00134514" w:rsidP="00134514">
      <w:pPr>
        <w:rPr>
          <w:rFonts w:asciiTheme="majorHAnsi" w:hAnsiTheme="majorHAnsi" w:cstheme="majorHAnsi"/>
          <w:b/>
          <w:bCs/>
        </w:rPr>
      </w:pPr>
    </w:p>
    <w:p w14:paraId="324E292D" w14:textId="77777777" w:rsidR="00134514" w:rsidRPr="00134514" w:rsidRDefault="00134514" w:rsidP="00134514">
      <w:pPr>
        <w:rPr>
          <w:rFonts w:asciiTheme="majorHAnsi" w:hAnsiTheme="majorHAnsi" w:cstheme="majorHAnsi"/>
          <w:b/>
          <w:bCs/>
        </w:rPr>
      </w:pPr>
    </w:p>
    <w:p w14:paraId="7B8E6DF9" w14:textId="77777777" w:rsidR="00134514" w:rsidRPr="00134514" w:rsidRDefault="00134514" w:rsidP="00134514">
      <w:pPr>
        <w:rPr>
          <w:rFonts w:asciiTheme="majorHAnsi" w:hAnsiTheme="majorHAnsi" w:cstheme="majorHAnsi"/>
          <w:b/>
          <w:bCs/>
        </w:rPr>
      </w:pPr>
    </w:p>
    <w:p w14:paraId="221DE65D" w14:textId="77777777" w:rsidR="00134514" w:rsidRPr="00134514" w:rsidRDefault="00134514" w:rsidP="00134514">
      <w:pPr>
        <w:rPr>
          <w:rFonts w:asciiTheme="majorHAnsi" w:hAnsiTheme="majorHAnsi" w:cstheme="majorHAnsi"/>
          <w:b/>
          <w:bCs/>
        </w:rPr>
      </w:pPr>
    </w:p>
    <w:p w14:paraId="701B4FD4" w14:textId="77777777" w:rsidR="00134514" w:rsidRPr="00134514" w:rsidRDefault="00134514" w:rsidP="00134514">
      <w:pPr>
        <w:rPr>
          <w:rFonts w:asciiTheme="majorHAnsi" w:hAnsiTheme="majorHAnsi" w:cstheme="majorHAnsi"/>
          <w:b/>
          <w:bCs/>
        </w:rPr>
      </w:pPr>
    </w:p>
    <w:p w14:paraId="62D2743F" w14:textId="77777777" w:rsidR="00134514" w:rsidRPr="00134514" w:rsidRDefault="00134514" w:rsidP="00134514">
      <w:pPr>
        <w:rPr>
          <w:rFonts w:asciiTheme="majorHAnsi" w:hAnsiTheme="majorHAnsi" w:cstheme="majorHAnsi"/>
          <w:b/>
          <w:bCs/>
        </w:rPr>
      </w:pPr>
    </w:p>
    <w:p w14:paraId="42B3AD9E" w14:textId="28932C95" w:rsidR="00134514" w:rsidRDefault="00134514" w:rsidP="00134514">
      <w:pPr>
        <w:rPr>
          <w:rFonts w:asciiTheme="majorHAnsi" w:hAnsiTheme="majorHAnsi" w:cstheme="majorHAnsi"/>
          <w:b/>
          <w:bCs/>
        </w:rPr>
      </w:pPr>
    </w:p>
    <w:p w14:paraId="31220F72" w14:textId="02B74E8D" w:rsidR="004434D6" w:rsidRDefault="004434D6" w:rsidP="00134514">
      <w:pPr>
        <w:rPr>
          <w:rFonts w:asciiTheme="majorHAnsi" w:hAnsiTheme="majorHAnsi" w:cstheme="majorHAnsi"/>
          <w:b/>
          <w:bCs/>
        </w:rPr>
      </w:pPr>
    </w:p>
    <w:p w14:paraId="4D4D2B4C" w14:textId="2482E5AB" w:rsidR="004434D6" w:rsidRDefault="004434D6" w:rsidP="00134514">
      <w:pPr>
        <w:rPr>
          <w:rFonts w:asciiTheme="majorHAnsi" w:hAnsiTheme="majorHAnsi" w:cstheme="majorHAnsi"/>
          <w:b/>
          <w:bCs/>
        </w:rPr>
      </w:pPr>
    </w:p>
    <w:p w14:paraId="68A4358B" w14:textId="1A8ED2F7" w:rsidR="00134514" w:rsidRPr="00134514" w:rsidRDefault="00134514" w:rsidP="00134514">
      <w:pPr>
        <w:pStyle w:val="Prrafodelista"/>
        <w:numPr>
          <w:ilvl w:val="0"/>
          <w:numId w:val="41"/>
        </w:numPr>
        <w:rPr>
          <w:rFonts w:asciiTheme="majorHAnsi" w:hAnsiTheme="majorHAnsi" w:cstheme="majorHAnsi"/>
          <w:b/>
          <w:bCs/>
        </w:rPr>
      </w:pPr>
      <w:r w:rsidRPr="00134514">
        <w:rPr>
          <w:rFonts w:asciiTheme="majorHAnsi" w:hAnsiTheme="majorHAnsi" w:cstheme="majorHAnsi"/>
          <w:b/>
          <w:bCs/>
        </w:rPr>
        <w:t>Configuraciones</w:t>
      </w:r>
    </w:p>
    <w:p w14:paraId="7ABB26A4" w14:textId="7440113D" w:rsidR="00134514" w:rsidRPr="00134514" w:rsidRDefault="00134514" w:rsidP="00134514">
      <w:pPr>
        <w:rPr>
          <w:rFonts w:asciiTheme="majorHAnsi" w:hAnsiTheme="majorHAnsi" w:cstheme="majorHAnsi"/>
          <w:b/>
          <w:bCs/>
        </w:rPr>
      </w:pPr>
      <w:r w:rsidRPr="00134514">
        <w:rPr>
          <w:rFonts w:asciiTheme="majorHAnsi" w:hAnsiTheme="majorHAnsi" w:cstheme="majorHAnsi"/>
          <w:b/>
          <w:bCs/>
          <w:noProof/>
        </w:rPr>
        <w:drawing>
          <wp:anchor distT="0" distB="0" distL="114300" distR="114300" simplePos="0" relativeHeight="251675136" behindDoc="0" locked="0" layoutInCell="1" allowOverlap="1" wp14:anchorId="6157F9FA" wp14:editId="0889BB7C">
            <wp:simplePos x="0" y="0"/>
            <wp:positionH relativeFrom="margin">
              <wp:posOffset>438880</wp:posOffset>
            </wp:positionH>
            <wp:positionV relativeFrom="paragraph">
              <wp:posOffset>76968</wp:posOffset>
            </wp:positionV>
            <wp:extent cx="5147310" cy="2305050"/>
            <wp:effectExtent l="0" t="0" r="0" b="0"/>
            <wp:wrapSquare wrapText="bothSides"/>
            <wp:docPr id="291829633"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nterfaz de usuario gráfica, Texto, Aplicac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7310" cy="2305050"/>
                    </a:xfrm>
                    <a:prstGeom prst="rect">
                      <a:avLst/>
                    </a:prstGeom>
                    <a:noFill/>
                  </pic:spPr>
                </pic:pic>
              </a:graphicData>
            </a:graphic>
            <wp14:sizeRelH relativeFrom="margin">
              <wp14:pctWidth>0</wp14:pctWidth>
            </wp14:sizeRelH>
            <wp14:sizeRelV relativeFrom="margin">
              <wp14:pctHeight>0</wp14:pctHeight>
            </wp14:sizeRelV>
          </wp:anchor>
        </w:drawing>
      </w:r>
    </w:p>
    <w:p w14:paraId="6D5D216F" w14:textId="77777777" w:rsidR="00134514" w:rsidRPr="00134514" w:rsidRDefault="00134514" w:rsidP="00134514">
      <w:pPr>
        <w:rPr>
          <w:rFonts w:asciiTheme="majorHAnsi" w:hAnsiTheme="majorHAnsi" w:cstheme="majorHAnsi"/>
          <w:b/>
          <w:bCs/>
        </w:rPr>
      </w:pPr>
    </w:p>
    <w:p w14:paraId="1595BC06" w14:textId="77777777" w:rsidR="00134514" w:rsidRPr="00134514" w:rsidRDefault="00134514" w:rsidP="00134514">
      <w:pPr>
        <w:rPr>
          <w:rFonts w:asciiTheme="majorHAnsi" w:hAnsiTheme="majorHAnsi" w:cstheme="majorHAnsi"/>
          <w:b/>
          <w:bCs/>
        </w:rPr>
      </w:pPr>
    </w:p>
    <w:p w14:paraId="35A215C8" w14:textId="77777777" w:rsidR="00134514" w:rsidRPr="00134514" w:rsidRDefault="00134514" w:rsidP="00134514">
      <w:pPr>
        <w:rPr>
          <w:rFonts w:asciiTheme="majorHAnsi" w:hAnsiTheme="majorHAnsi" w:cstheme="majorHAnsi"/>
          <w:b/>
          <w:bCs/>
        </w:rPr>
      </w:pPr>
    </w:p>
    <w:p w14:paraId="45D43E5A" w14:textId="77777777" w:rsidR="00134514" w:rsidRPr="00134514" w:rsidRDefault="00134514" w:rsidP="00134514">
      <w:pPr>
        <w:rPr>
          <w:rFonts w:asciiTheme="majorHAnsi" w:hAnsiTheme="majorHAnsi" w:cstheme="majorHAnsi"/>
          <w:b/>
          <w:bCs/>
        </w:rPr>
      </w:pPr>
    </w:p>
    <w:p w14:paraId="2393A8EF" w14:textId="77777777" w:rsidR="00134514" w:rsidRPr="00134514" w:rsidRDefault="00134514" w:rsidP="00134514">
      <w:pPr>
        <w:rPr>
          <w:rFonts w:asciiTheme="majorHAnsi" w:hAnsiTheme="majorHAnsi" w:cstheme="majorHAnsi"/>
          <w:b/>
          <w:bCs/>
        </w:rPr>
      </w:pPr>
    </w:p>
    <w:p w14:paraId="7E65FCAB" w14:textId="77777777" w:rsidR="00134514" w:rsidRPr="00134514" w:rsidRDefault="00134514" w:rsidP="00134514">
      <w:pPr>
        <w:rPr>
          <w:rFonts w:asciiTheme="majorHAnsi" w:hAnsiTheme="majorHAnsi" w:cstheme="majorHAnsi"/>
          <w:b/>
          <w:bCs/>
        </w:rPr>
      </w:pPr>
    </w:p>
    <w:p w14:paraId="410BBD62" w14:textId="77777777" w:rsidR="00134514" w:rsidRPr="00134514" w:rsidRDefault="00134514" w:rsidP="00134514">
      <w:pPr>
        <w:rPr>
          <w:rFonts w:asciiTheme="majorHAnsi" w:hAnsiTheme="majorHAnsi" w:cstheme="majorHAnsi"/>
          <w:b/>
          <w:bCs/>
        </w:rPr>
      </w:pPr>
    </w:p>
    <w:p w14:paraId="48B69BEC" w14:textId="77777777" w:rsidR="00134514" w:rsidRPr="00134514" w:rsidRDefault="00134514" w:rsidP="00134514">
      <w:pPr>
        <w:rPr>
          <w:rFonts w:asciiTheme="majorHAnsi" w:hAnsiTheme="majorHAnsi" w:cstheme="majorHAnsi"/>
          <w:b/>
          <w:bCs/>
        </w:rPr>
      </w:pPr>
    </w:p>
    <w:p w14:paraId="3237B4B6" w14:textId="77777777" w:rsidR="00134514" w:rsidRPr="00134514" w:rsidRDefault="00134514" w:rsidP="00134514">
      <w:pPr>
        <w:rPr>
          <w:rFonts w:asciiTheme="majorHAnsi" w:hAnsiTheme="majorHAnsi" w:cstheme="majorHAnsi"/>
          <w:b/>
          <w:bCs/>
        </w:rPr>
      </w:pPr>
    </w:p>
    <w:p w14:paraId="45783144" w14:textId="77777777" w:rsidR="00134514" w:rsidRPr="00134514" w:rsidRDefault="00134514" w:rsidP="00134514">
      <w:pPr>
        <w:rPr>
          <w:rFonts w:asciiTheme="majorHAnsi" w:hAnsiTheme="majorHAnsi" w:cstheme="majorHAnsi"/>
          <w:b/>
          <w:bCs/>
        </w:rPr>
      </w:pPr>
    </w:p>
    <w:p w14:paraId="32379BCF" w14:textId="77777777" w:rsidR="00134514" w:rsidRPr="00134514" w:rsidRDefault="00134514" w:rsidP="00134514">
      <w:pPr>
        <w:rPr>
          <w:rFonts w:asciiTheme="majorHAnsi" w:hAnsiTheme="majorHAnsi" w:cstheme="majorHAnsi"/>
          <w:b/>
          <w:bCs/>
        </w:rPr>
      </w:pPr>
    </w:p>
    <w:p w14:paraId="1DDC7F8C" w14:textId="77777777" w:rsidR="00134514" w:rsidRPr="00134514" w:rsidRDefault="00134514" w:rsidP="00134514">
      <w:pPr>
        <w:rPr>
          <w:rFonts w:asciiTheme="majorHAnsi" w:hAnsiTheme="majorHAnsi" w:cstheme="majorHAnsi"/>
          <w:b/>
          <w:bCs/>
        </w:rPr>
      </w:pPr>
    </w:p>
    <w:p w14:paraId="45BF8111" w14:textId="77777777" w:rsidR="00134514" w:rsidRPr="00134514" w:rsidRDefault="00134514" w:rsidP="00134514">
      <w:pPr>
        <w:rPr>
          <w:del w:id="37" w:author="YARMES VALLEJOS RAMOS" w:date="2024-07-14T12:01:00Z"/>
          <w:rFonts w:asciiTheme="majorHAnsi" w:hAnsiTheme="majorHAnsi" w:cstheme="majorHAnsi"/>
          <w:b/>
          <w:bCs/>
        </w:rPr>
      </w:pPr>
    </w:p>
    <w:p w14:paraId="76E79E49" w14:textId="00C2CFB5" w:rsidR="00134514" w:rsidRPr="00134514" w:rsidRDefault="00134514" w:rsidP="00134514">
      <w:pPr>
        <w:pStyle w:val="Prrafodelista"/>
        <w:numPr>
          <w:ilvl w:val="0"/>
          <w:numId w:val="41"/>
        </w:numPr>
        <w:rPr>
          <w:ins w:id="38" w:author="YARMES VALLEJOS RAMOS" w:date="2024-07-14T12:01:00Z"/>
          <w:rFonts w:asciiTheme="majorHAnsi" w:hAnsiTheme="majorHAnsi" w:cstheme="majorHAnsi"/>
          <w:b/>
          <w:bCs/>
        </w:rPr>
      </w:pPr>
      <w:r w:rsidRPr="00134514">
        <w:rPr>
          <w:rFonts w:asciiTheme="majorHAnsi" w:hAnsiTheme="majorHAnsi" w:cstheme="majorHAnsi"/>
          <w:noProof/>
        </w:rPr>
        <w:drawing>
          <wp:anchor distT="0" distB="0" distL="114300" distR="114300" simplePos="0" relativeHeight="251673088" behindDoc="0" locked="0" layoutInCell="1" allowOverlap="1" wp14:anchorId="071DC7C3" wp14:editId="1EA9BEEC">
            <wp:simplePos x="0" y="0"/>
            <wp:positionH relativeFrom="margin">
              <wp:posOffset>-222250</wp:posOffset>
            </wp:positionH>
            <wp:positionV relativeFrom="paragraph">
              <wp:posOffset>2745740</wp:posOffset>
            </wp:positionV>
            <wp:extent cx="5274310" cy="2302510"/>
            <wp:effectExtent l="0" t="0" r="2540" b="2540"/>
            <wp:wrapSquare wrapText="bothSides"/>
            <wp:docPr id="17239464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02510"/>
                    </a:xfrm>
                    <a:prstGeom prst="rect">
                      <a:avLst/>
                    </a:prstGeom>
                    <a:noFill/>
                  </pic:spPr>
                </pic:pic>
              </a:graphicData>
            </a:graphic>
            <wp14:sizeRelH relativeFrom="page">
              <wp14:pctWidth>0</wp14:pctWidth>
            </wp14:sizeRelH>
            <wp14:sizeRelV relativeFrom="page">
              <wp14:pctHeight>0</wp14:pctHeight>
            </wp14:sizeRelV>
          </wp:anchor>
        </w:drawing>
      </w:r>
      <w:r w:rsidRPr="00134514">
        <w:rPr>
          <w:rFonts w:asciiTheme="majorHAnsi" w:hAnsiTheme="majorHAnsi" w:cstheme="majorHAnsi"/>
          <w:noProof/>
        </w:rPr>
        <w:drawing>
          <wp:anchor distT="0" distB="0" distL="114300" distR="114300" simplePos="0" relativeHeight="251672064" behindDoc="0" locked="0" layoutInCell="1" allowOverlap="1" wp14:anchorId="1C853273" wp14:editId="73D80FAF">
            <wp:simplePos x="0" y="0"/>
            <wp:positionH relativeFrom="margin">
              <wp:posOffset>-46990</wp:posOffset>
            </wp:positionH>
            <wp:positionV relativeFrom="paragraph">
              <wp:posOffset>2682875</wp:posOffset>
            </wp:positionV>
            <wp:extent cx="5274310" cy="2312035"/>
            <wp:effectExtent l="0" t="0" r="2540" b="0"/>
            <wp:wrapSquare wrapText="bothSides"/>
            <wp:docPr id="10450770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312035"/>
                    </a:xfrm>
                    <a:prstGeom prst="rect">
                      <a:avLst/>
                    </a:prstGeom>
                    <a:noFill/>
                  </pic:spPr>
                </pic:pic>
              </a:graphicData>
            </a:graphic>
            <wp14:sizeRelH relativeFrom="page">
              <wp14:pctWidth>0</wp14:pctWidth>
            </wp14:sizeRelH>
            <wp14:sizeRelV relativeFrom="page">
              <wp14:pctHeight>0</wp14:pctHeight>
            </wp14:sizeRelV>
          </wp:anchor>
        </w:drawing>
      </w:r>
      <w:r w:rsidRPr="00134514">
        <w:rPr>
          <w:rFonts w:asciiTheme="majorHAnsi" w:hAnsiTheme="majorHAnsi" w:cstheme="majorHAnsi"/>
          <w:b/>
          <w:bCs/>
        </w:rPr>
        <w:t>Venta</w:t>
      </w:r>
      <w:r w:rsidRPr="00134514">
        <w:rPr>
          <w:rFonts w:asciiTheme="majorHAnsi" w:hAnsiTheme="majorHAnsi" w:cstheme="majorHAnsi"/>
          <w:noProof/>
        </w:rPr>
        <w:drawing>
          <wp:anchor distT="0" distB="0" distL="114300" distR="114300" simplePos="0" relativeHeight="251676160" behindDoc="0" locked="0" layoutInCell="1" allowOverlap="1" wp14:anchorId="3CED1881" wp14:editId="3E893FF0">
            <wp:simplePos x="0" y="0"/>
            <wp:positionH relativeFrom="column">
              <wp:posOffset>-209550</wp:posOffset>
            </wp:positionH>
            <wp:positionV relativeFrom="paragraph">
              <wp:posOffset>273050</wp:posOffset>
            </wp:positionV>
            <wp:extent cx="5274310" cy="2562860"/>
            <wp:effectExtent l="0" t="0" r="2540" b="8890"/>
            <wp:wrapSquare wrapText="bothSides"/>
            <wp:docPr id="409545025" name="Imagen 1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áfico, Gráfico de embud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pic:spPr>
                </pic:pic>
              </a:graphicData>
            </a:graphic>
            <wp14:sizeRelH relativeFrom="page">
              <wp14:pctWidth>0</wp14:pctWidth>
            </wp14:sizeRelH>
            <wp14:sizeRelV relativeFrom="page">
              <wp14:pctHeight>0</wp14:pctHeight>
            </wp14:sizeRelV>
          </wp:anchor>
        </w:drawing>
      </w:r>
      <w:r w:rsidRPr="00134514">
        <w:rPr>
          <w:rFonts w:asciiTheme="majorHAnsi" w:hAnsiTheme="majorHAnsi" w:cstheme="majorHAnsi"/>
          <w:b/>
          <w:bCs/>
        </w:rPr>
        <w:t xml:space="preserve">s - </w:t>
      </w:r>
      <w:proofErr w:type="spellStart"/>
      <w:r w:rsidRPr="00134514">
        <w:rPr>
          <w:rFonts w:asciiTheme="majorHAnsi" w:hAnsiTheme="majorHAnsi" w:cstheme="majorHAnsi"/>
          <w:b/>
          <w:bCs/>
        </w:rPr>
        <w:t>Dashborad</w:t>
      </w:r>
      <w:proofErr w:type="spellEnd"/>
    </w:p>
    <w:p w14:paraId="2EB05753" w14:textId="77777777" w:rsidR="00134514" w:rsidRPr="00134514" w:rsidRDefault="00134514" w:rsidP="00134514">
      <w:pPr>
        <w:rPr>
          <w:rFonts w:asciiTheme="majorHAnsi" w:hAnsiTheme="majorHAnsi" w:cstheme="majorHAnsi"/>
        </w:rPr>
      </w:pPr>
    </w:p>
    <w:p w14:paraId="3E12C7EB" w14:textId="0731AB8F" w:rsidR="00134514" w:rsidRPr="00134514" w:rsidRDefault="00134514" w:rsidP="00134514">
      <w:pPr>
        <w:pStyle w:val="Prrafodelista"/>
        <w:numPr>
          <w:ilvl w:val="0"/>
          <w:numId w:val="41"/>
        </w:numPr>
        <w:rPr>
          <w:rFonts w:asciiTheme="majorHAnsi" w:hAnsiTheme="majorHAnsi" w:cstheme="majorHAnsi"/>
          <w:b/>
          <w:bCs/>
        </w:rPr>
      </w:pPr>
      <w:r w:rsidRPr="00134514">
        <w:rPr>
          <w:rFonts w:asciiTheme="majorHAnsi" w:hAnsiTheme="majorHAnsi" w:cstheme="majorHAnsi"/>
          <w:b/>
          <w:bCs/>
          <w:noProof/>
        </w:rPr>
        <w:drawing>
          <wp:anchor distT="0" distB="0" distL="114300" distR="114300" simplePos="0" relativeHeight="251677184" behindDoc="0" locked="0" layoutInCell="1" allowOverlap="1" wp14:anchorId="6ED1E593" wp14:editId="7B97BCC4">
            <wp:simplePos x="0" y="0"/>
            <wp:positionH relativeFrom="margin">
              <wp:posOffset>-160655</wp:posOffset>
            </wp:positionH>
            <wp:positionV relativeFrom="paragraph">
              <wp:posOffset>365125</wp:posOffset>
            </wp:positionV>
            <wp:extent cx="5274310" cy="2649855"/>
            <wp:effectExtent l="0" t="0" r="2540" b="0"/>
            <wp:wrapSquare wrapText="bothSides"/>
            <wp:docPr id="323961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t="7437" b="3024"/>
                    <a:stretch>
                      <a:fillRect/>
                    </a:stretch>
                  </pic:blipFill>
                  <pic:spPr bwMode="auto">
                    <a:xfrm>
                      <a:off x="0" y="0"/>
                      <a:ext cx="5274310" cy="2649855"/>
                    </a:xfrm>
                    <a:prstGeom prst="rect">
                      <a:avLst/>
                    </a:prstGeom>
                    <a:noFill/>
                  </pic:spPr>
                </pic:pic>
              </a:graphicData>
            </a:graphic>
            <wp14:sizeRelH relativeFrom="page">
              <wp14:pctWidth>0</wp14:pctWidth>
            </wp14:sizeRelH>
            <wp14:sizeRelV relativeFrom="margin">
              <wp14:pctHeight>0</wp14:pctHeight>
            </wp14:sizeRelV>
          </wp:anchor>
        </w:drawing>
      </w:r>
      <w:r w:rsidRPr="00134514">
        <w:rPr>
          <w:rFonts w:asciiTheme="majorHAnsi" w:hAnsiTheme="majorHAnsi" w:cstheme="majorHAnsi"/>
          <w:b/>
          <w:bCs/>
        </w:rPr>
        <w:t xml:space="preserve">Inventario </w:t>
      </w:r>
    </w:p>
    <w:p w14:paraId="20C3913C" w14:textId="77777777" w:rsidR="00134514" w:rsidRPr="00134514" w:rsidRDefault="00134514" w:rsidP="000F4051">
      <w:pPr>
        <w:rPr>
          <w:rFonts w:asciiTheme="majorHAnsi" w:hAnsiTheme="majorHAnsi" w:cstheme="majorHAnsi"/>
        </w:rPr>
      </w:pPr>
    </w:p>
    <w:p w14:paraId="40D62DD1" w14:textId="77777777" w:rsidR="001D6524" w:rsidRDefault="001D6524" w:rsidP="000F4051">
      <w:pPr>
        <w:rPr>
          <w:rFonts w:asciiTheme="majorHAnsi" w:hAnsiTheme="majorHAnsi" w:cstheme="majorHAnsi"/>
        </w:rPr>
      </w:pPr>
    </w:p>
    <w:p w14:paraId="2FF9D364" w14:textId="4D5361A4" w:rsidR="00134514" w:rsidRDefault="001D6524" w:rsidP="001D6524">
      <w:pPr>
        <w:jc w:val="center"/>
        <w:rPr>
          <w:rFonts w:asciiTheme="majorHAnsi" w:hAnsiTheme="majorHAnsi" w:cstheme="majorHAnsi"/>
          <w:b/>
          <w:bCs/>
        </w:rPr>
      </w:pPr>
      <w:r w:rsidRPr="001D6524">
        <w:rPr>
          <w:rFonts w:asciiTheme="majorHAnsi" w:hAnsiTheme="majorHAnsi" w:cstheme="majorHAnsi"/>
          <w:b/>
          <w:bCs/>
        </w:rPr>
        <w:lastRenderedPageBreak/>
        <w:t>Anexo 3:</w:t>
      </w:r>
    </w:p>
    <w:p w14:paraId="22600A04" w14:textId="4B3063EC" w:rsidR="001D6524" w:rsidRPr="001D6524" w:rsidRDefault="005E6D59" w:rsidP="001D6524">
      <w:pPr>
        <w:jc w:val="center"/>
        <w:rPr>
          <w:rFonts w:asciiTheme="majorHAnsi" w:hAnsiTheme="majorHAnsi" w:cstheme="majorHAnsi"/>
          <w:b/>
          <w:bCs/>
        </w:rPr>
      </w:pPr>
      <w:r w:rsidRPr="005E6D59">
        <w:rPr>
          <w:rFonts w:asciiTheme="majorHAnsi" w:hAnsiTheme="majorHAnsi" w:cstheme="majorHAnsi"/>
          <w:b/>
          <w:bCs/>
          <w:noProof/>
        </w:rPr>
        <w:drawing>
          <wp:anchor distT="0" distB="0" distL="114300" distR="114300" simplePos="0" relativeHeight="251678208" behindDoc="1" locked="0" layoutInCell="1" allowOverlap="1" wp14:anchorId="1C4363B6" wp14:editId="2815682D">
            <wp:simplePos x="0" y="0"/>
            <wp:positionH relativeFrom="column">
              <wp:posOffset>23531</wp:posOffset>
            </wp:positionH>
            <wp:positionV relativeFrom="paragraph">
              <wp:posOffset>215265</wp:posOffset>
            </wp:positionV>
            <wp:extent cx="5782945" cy="6374765"/>
            <wp:effectExtent l="0" t="0" r="8255" b="6985"/>
            <wp:wrapTight wrapText="bothSides">
              <wp:wrapPolygon edited="0">
                <wp:start x="0" y="0"/>
                <wp:lineTo x="0" y="21559"/>
                <wp:lineTo x="21560" y="21559"/>
                <wp:lineTo x="21560" y="0"/>
                <wp:lineTo x="0" y="0"/>
              </wp:wrapPolygon>
            </wp:wrapTight>
            <wp:docPr id="587350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0430" name=""/>
                    <pic:cNvPicPr/>
                  </pic:nvPicPr>
                  <pic:blipFill>
                    <a:blip r:embed="rId32">
                      <a:extLst>
                        <a:ext uri="{28A0092B-C50C-407E-A947-70E740481C1C}">
                          <a14:useLocalDpi xmlns:a14="http://schemas.microsoft.com/office/drawing/2010/main" val="0"/>
                        </a:ext>
                      </a:extLst>
                    </a:blip>
                    <a:stretch>
                      <a:fillRect/>
                    </a:stretch>
                  </pic:blipFill>
                  <pic:spPr>
                    <a:xfrm>
                      <a:off x="0" y="0"/>
                      <a:ext cx="5782945" cy="6374765"/>
                    </a:xfrm>
                    <a:prstGeom prst="rect">
                      <a:avLst/>
                    </a:prstGeom>
                  </pic:spPr>
                </pic:pic>
              </a:graphicData>
            </a:graphic>
            <wp14:sizeRelH relativeFrom="page">
              <wp14:pctWidth>0</wp14:pctWidth>
            </wp14:sizeRelH>
            <wp14:sizeRelV relativeFrom="page">
              <wp14:pctHeight>0</wp14:pctHeight>
            </wp14:sizeRelV>
          </wp:anchor>
        </w:drawing>
      </w:r>
    </w:p>
    <w:sectPr w:rsidR="001D6524" w:rsidRPr="001D65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C57F4"/>
    <w:multiLevelType w:val="hybridMultilevel"/>
    <w:tmpl w:val="4106FC8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5FB29DD"/>
    <w:multiLevelType w:val="hybridMultilevel"/>
    <w:tmpl w:val="A0206F56"/>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start w:val="1"/>
      <w:numFmt w:val="bullet"/>
      <w:lvlText w:val=""/>
      <w:lvlJc w:val="left"/>
      <w:pPr>
        <w:ind w:left="3600" w:hanging="360"/>
      </w:pPr>
      <w:rPr>
        <w:rFonts w:ascii="Wingdings" w:hAnsi="Wingdings" w:hint="default"/>
      </w:rPr>
    </w:lvl>
    <w:lvl w:ilvl="3" w:tplc="280A0001">
      <w:start w:val="1"/>
      <w:numFmt w:val="bullet"/>
      <w:lvlText w:val=""/>
      <w:lvlJc w:val="left"/>
      <w:pPr>
        <w:ind w:left="4320" w:hanging="360"/>
      </w:pPr>
      <w:rPr>
        <w:rFonts w:ascii="Symbol" w:hAnsi="Symbol" w:hint="default"/>
      </w:rPr>
    </w:lvl>
    <w:lvl w:ilvl="4" w:tplc="280A0003">
      <w:start w:val="1"/>
      <w:numFmt w:val="bullet"/>
      <w:lvlText w:val="o"/>
      <w:lvlJc w:val="left"/>
      <w:pPr>
        <w:ind w:left="5040" w:hanging="360"/>
      </w:pPr>
      <w:rPr>
        <w:rFonts w:ascii="Courier New" w:hAnsi="Courier New" w:cs="Courier New" w:hint="default"/>
      </w:rPr>
    </w:lvl>
    <w:lvl w:ilvl="5" w:tplc="280A0005">
      <w:start w:val="1"/>
      <w:numFmt w:val="bullet"/>
      <w:lvlText w:val=""/>
      <w:lvlJc w:val="left"/>
      <w:pPr>
        <w:ind w:left="5760" w:hanging="360"/>
      </w:pPr>
      <w:rPr>
        <w:rFonts w:ascii="Wingdings" w:hAnsi="Wingdings" w:hint="default"/>
      </w:rPr>
    </w:lvl>
    <w:lvl w:ilvl="6" w:tplc="280A0001">
      <w:start w:val="1"/>
      <w:numFmt w:val="bullet"/>
      <w:lvlText w:val=""/>
      <w:lvlJc w:val="left"/>
      <w:pPr>
        <w:ind w:left="6480" w:hanging="360"/>
      </w:pPr>
      <w:rPr>
        <w:rFonts w:ascii="Symbol" w:hAnsi="Symbol" w:hint="default"/>
      </w:rPr>
    </w:lvl>
    <w:lvl w:ilvl="7" w:tplc="280A0003">
      <w:start w:val="1"/>
      <w:numFmt w:val="bullet"/>
      <w:lvlText w:val="o"/>
      <w:lvlJc w:val="left"/>
      <w:pPr>
        <w:ind w:left="7200" w:hanging="360"/>
      </w:pPr>
      <w:rPr>
        <w:rFonts w:ascii="Courier New" w:hAnsi="Courier New" w:cs="Courier New" w:hint="default"/>
      </w:rPr>
    </w:lvl>
    <w:lvl w:ilvl="8" w:tplc="280A0005">
      <w:start w:val="1"/>
      <w:numFmt w:val="bullet"/>
      <w:lvlText w:val=""/>
      <w:lvlJc w:val="left"/>
      <w:pPr>
        <w:ind w:left="7920" w:hanging="360"/>
      </w:pPr>
      <w:rPr>
        <w:rFonts w:ascii="Wingdings" w:hAnsi="Wingdings" w:hint="default"/>
      </w:rPr>
    </w:lvl>
  </w:abstractNum>
  <w:abstractNum w:abstractNumId="2" w15:restartNumberingAfterBreak="0">
    <w:nsid w:val="12C4252F"/>
    <w:multiLevelType w:val="multilevel"/>
    <w:tmpl w:val="5334592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55C0EA9"/>
    <w:multiLevelType w:val="multilevel"/>
    <w:tmpl w:val="F3A6C95A"/>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CC8655C"/>
    <w:multiLevelType w:val="hybridMultilevel"/>
    <w:tmpl w:val="89C002EE"/>
    <w:lvl w:ilvl="0" w:tplc="280A0005">
      <w:start w:val="1"/>
      <w:numFmt w:val="bullet"/>
      <w:lvlText w:val=""/>
      <w:lvlJc w:val="left"/>
      <w:pPr>
        <w:ind w:left="2138" w:hanging="360"/>
      </w:pPr>
      <w:rPr>
        <w:rFonts w:ascii="Wingdings" w:hAnsi="Wingdings" w:hint="default"/>
      </w:rPr>
    </w:lvl>
    <w:lvl w:ilvl="1" w:tplc="280A0003">
      <w:start w:val="1"/>
      <w:numFmt w:val="bullet"/>
      <w:lvlText w:val="o"/>
      <w:lvlJc w:val="left"/>
      <w:pPr>
        <w:ind w:left="2858" w:hanging="360"/>
      </w:pPr>
      <w:rPr>
        <w:rFonts w:ascii="Courier New" w:hAnsi="Courier New" w:cs="Courier New" w:hint="default"/>
      </w:rPr>
    </w:lvl>
    <w:lvl w:ilvl="2" w:tplc="280A0005">
      <w:start w:val="1"/>
      <w:numFmt w:val="bullet"/>
      <w:lvlText w:val=""/>
      <w:lvlJc w:val="left"/>
      <w:pPr>
        <w:ind w:left="3578" w:hanging="360"/>
      </w:pPr>
      <w:rPr>
        <w:rFonts w:ascii="Wingdings" w:hAnsi="Wingdings" w:hint="default"/>
      </w:rPr>
    </w:lvl>
    <w:lvl w:ilvl="3" w:tplc="280A0001">
      <w:start w:val="1"/>
      <w:numFmt w:val="bullet"/>
      <w:lvlText w:val=""/>
      <w:lvlJc w:val="left"/>
      <w:pPr>
        <w:ind w:left="4298" w:hanging="360"/>
      </w:pPr>
      <w:rPr>
        <w:rFonts w:ascii="Symbol" w:hAnsi="Symbol" w:hint="default"/>
      </w:rPr>
    </w:lvl>
    <w:lvl w:ilvl="4" w:tplc="280A0003">
      <w:start w:val="1"/>
      <w:numFmt w:val="bullet"/>
      <w:lvlText w:val="o"/>
      <w:lvlJc w:val="left"/>
      <w:pPr>
        <w:ind w:left="5018" w:hanging="360"/>
      </w:pPr>
      <w:rPr>
        <w:rFonts w:ascii="Courier New" w:hAnsi="Courier New" w:cs="Courier New" w:hint="default"/>
      </w:rPr>
    </w:lvl>
    <w:lvl w:ilvl="5" w:tplc="280A0005">
      <w:start w:val="1"/>
      <w:numFmt w:val="bullet"/>
      <w:lvlText w:val=""/>
      <w:lvlJc w:val="left"/>
      <w:pPr>
        <w:ind w:left="5738" w:hanging="360"/>
      </w:pPr>
      <w:rPr>
        <w:rFonts w:ascii="Wingdings" w:hAnsi="Wingdings" w:hint="default"/>
      </w:rPr>
    </w:lvl>
    <w:lvl w:ilvl="6" w:tplc="280A0001">
      <w:start w:val="1"/>
      <w:numFmt w:val="bullet"/>
      <w:lvlText w:val=""/>
      <w:lvlJc w:val="left"/>
      <w:pPr>
        <w:ind w:left="6458" w:hanging="360"/>
      </w:pPr>
      <w:rPr>
        <w:rFonts w:ascii="Symbol" w:hAnsi="Symbol" w:hint="default"/>
      </w:rPr>
    </w:lvl>
    <w:lvl w:ilvl="7" w:tplc="280A0003">
      <w:start w:val="1"/>
      <w:numFmt w:val="bullet"/>
      <w:lvlText w:val="o"/>
      <w:lvlJc w:val="left"/>
      <w:pPr>
        <w:ind w:left="7178" w:hanging="360"/>
      </w:pPr>
      <w:rPr>
        <w:rFonts w:ascii="Courier New" w:hAnsi="Courier New" w:cs="Courier New" w:hint="default"/>
      </w:rPr>
    </w:lvl>
    <w:lvl w:ilvl="8" w:tplc="280A0005">
      <w:start w:val="1"/>
      <w:numFmt w:val="bullet"/>
      <w:lvlText w:val=""/>
      <w:lvlJc w:val="left"/>
      <w:pPr>
        <w:ind w:left="7898" w:hanging="360"/>
      </w:pPr>
      <w:rPr>
        <w:rFonts w:ascii="Wingdings" w:hAnsi="Wingdings" w:hint="default"/>
      </w:rPr>
    </w:lvl>
  </w:abstractNum>
  <w:abstractNum w:abstractNumId="5" w15:restartNumberingAfterBreak="0">
    <w:nsid w:val="1D2E2468"/>
    <w:multiLevelType w:val="hybridMultilevel"/>
    <w:tmpl w:val="D6DC5FAA"/>
    <w:lvl w:ilvl="0" w:tplc="280A000B">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21197F07"/>
    <w:multiLevelType w:val="multilevel"/>
    <w:tmpl w:val="DEA02E0E"/>
    <w:lvl w:ilvl="0">
      <w:start w:val="1"/>
      <w:numFmt w:val="decimal"/>
      <w:lvlText w:val="%1."/>
      <w:lvlJc w:val="left"/>
      <w:pPr>
        <w:ind w:left="720" w:hanging="360"/>
      </w:pPr>
    </w:lvl>
    <w:lvl w:ilvl="1">
      <w:start w:val="1"/>
      <w:numFmt w:val="decimal"/>
      <w:isLgl/>
      <w:lvlText w:val="%1.%2."/>
      <w:lvlJc w:val="left"/>
      <w:pPr>
        <w:ind w:left="765" w:hanging="405"/>
      </w:pPr>
      <w:rPr>
        <w:b/>
        <w:bCs/>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242E2AA9"/>
    <w:multiLevelType w:val="multilevel"/>
    <w:tmpl w:val="8962F11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8E34E3D"/>
    <w:multiLevelType w:val="hybridMultilevel"/>
    <w:tmpl w:val="6EA075C6"/>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9" w15:restartNumberingAfterBreak="0">
    <w:nsid w:val="2A617378"/>
    <w:multiLevelType w:val="hybridMultilevel"/>
    <w:tmpl w:val="29868612"/>
    <w:lvl w:ilvl="0" w:tplc="280A0005">
      <w:start w:val="1"/>
      <w:numFmt w:val="bullet"/>
      <w:lvlText w:val=""/>
      <w:lvlJc w:val="left"/>
      <w:pPr>
        <w:ind w:left="2160" w:hanging="360"/>
      </w:pPr>
      <w:rPr>
        <w:rFonts w:ascii="Wingdings" w:hAnsi="Wingdings" w:hint="default"/>
      </w:rPr>
    </w:lvl>
    <w:lvl w:ilvl="1" w:tplc="280A0003">
      <w:start w:val="1"/>
      <w:numFmt w:val="bullet"/>
      <w:lvlText w:val="o"/>
      <w:lvlJc w:val="left"/>
      <w:pPr>
        <w:ind w:left="2880" w:hanging="360"/>
      </w:pPr>
      <w:rPr>
        <w:rFonts w:ascii="Courier New" w:hAnsi="Courier New" w:cs="Courier New" w:hint="default"/>
      </w:rPr>
    </w:lvl>
    <w:lvl w:ilvl="2" w:tplc="280A0005">
      <w:start w:val="1"/>
      <w:numFmt w:val="bullet"/>
      <w:lvlText w:val=""/>
      <w:lvlJc w:val="left"/>
      <w:pPr>
        <w:ind w:left="3600" w:hanging="360"/>
      </w:pPr>
      <w:rPr>
        <w:rFonts w:ascii="Wingdings" w:hAnsi="Wingdings" w:hint="default"/>
      </w:rPr>
    </w:lvl>
    <w:lvl w:ilvl="3" w:tplc="280A0001">
      <w:start w:val="1"/>
      <w:numFmt w:val="bullet"/>
      <w:lvlText w:val=""/>
      <w:lvlJc w:val="left"/>
      <w:pPr>
        <w:ind w:left="4320" w:hanging="360"/>
      </w:pPr>
      <w:rPr>
        <w:rFonts w:ascii="Symbol" w:hAnsi="Symbol" w:hint="default"/>
      </w:rPr>
    </w:lvl>
    <w:lvl w:ilvl="4" w:tplc="280A0003">
      <w:start w:val="1"/>
      <w:numFmt w:val="bullet"/>
      <w:lvlText w:val="o"/>
      <w:lvlJc w:val="left"/>
      <w:pPr>
        <w:ind w:left="5040" w:hanging="360"/>
      </w:pPr>
      <w:rPr>
        <w:rFonts w:ascii="Courier New" w:hAnsi="Courier New" w:cs="Courier New" w:hint="default"/>
      </w:rPr>
    </w:lvl>
    <w:lvl w:ilvl="5" w:tplc="280A0005">
      <w:start w:val="1"/>
      <w:numFmt w:val="bullet"/>
      <w:lvlText w:val=""/>
      <w:lvlJc w:val="left"/>
      <w:pPr>
        <w:ind w:left="5760" w:hanging="360"/>
      </w:pPr>
      <w:rPr>
        <w:rFonts w:ascii="Wingdings" w:hAnsi="Wingdings" w:hint="default"/>
      </w:rPr>
    </w:lvl>
    <w:lvl w:ilvl="6" w:tplc="280A0001">
      <w:start w:val="1"/>
      <w:numFmt w:val="bullet"/>
      <w:lvlText w:val=""/>
      <w:lvlJc w:val="left"/>
      <w:pPr>
        <w:ind w:left="6480" w:hanging="360"/>
      </w:pPr>
      <w:rPr>
        <w:rFonts w:ascii="Symbol" w:hAnsi="Symbol" w:hint="default"/>
      </w:rPr>
    </w:lvl>
    <w:lvl w:ilvl="7" w:tplc="280A0003">
      <w:start w:val="1"/>
      <w:numFmt w:val="bullet"/>
      <w:lvlText w:val="o"/>
      <w:lvlJc w:val="left"/>
      <w:pPr>
        <w:ind w:left="7200" w:hanging="360"/>
      </w:pPr>
      <w:rPr>
        <w:rFonts w:ascii="Courier New" w:hAnsi="Courier New" w:cs="Courier New" w:hint="default"/>
      </w:rPr>
    </w:lvl>
    <w:lvl w:ilvl="8" w:tplc="280A0005">
      <w:start w:val="1"/>
      <w:numFmt w:val="bullet"/>
      <w:lvlText w:val=""/>
      <w:lvlJc w:val="left"/>
      <w:pPr>
        <w:ind w:left="7920" w:hanging="360"/>
      </w:pPr>
      <w:rPr>
        <w:rFonts w:ascii="Wingdings" w:hAnsi="Wingdings" w:hint="default"/>
      </w:rPr>
    </w:lvl>
  </w:abstractNum>
  <w:abstractNum w:abstractNumId="10" w15:restartNumberingAfterBreak="0">
    <w:nsid w:val="2AC170F7"/>
    <w:multiLevelType w:val="hybridMultilevel"/>
    <w:tmpl w:val="EC0E78F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F051459"/>
    <w:multiLevelType w:val="hybridMultilevel"/>
    <w:tmpl w:val="A50655F8"/>
    <w:lvl w:ilvl="0" w:tplc="44C00B98">
      <w:numFmt w:val="bullet"/>
      <w:lvlText w:val="-"/>
      <w:lvlJc w:val="left"/>
      <w:pPr>
        <w:ind w:left="1494" w:hanging="360"/>
      </w:pPr>
      <w:rPr>
        <w:rFonts w:ascii="Calibri Light" w:eastAsiaTheme="minorHAnsi" w:hAnsi="Calibri Light" w:cs="Calibri Light" w:hint="default"/>
      </w:rPr>
    </w:lvl>
    <w:lvl w:ilvl="1" w:tplc="44C00B98">
      <w:numFmt w:val="bullet"/>
      <w:lvlText w:val="-"/>
      <w:lvlJc w:val="left"/>
      <w:pPr>
        <w:ind w:left="2214" w:hanging="360"/>
      </w:pPr>
      <w:rPr>
        <w:rFonts w:ascii="Calibri Light" w:eastAsiaTheme="minorHAnsi" w:hAnsi="Calibri Light" w:cs="Calibri Light" w:hint="default"/>
      </w:rPr>
    </w:lvl>
    <w:lvl w:ilvl="2" w:tplc="280A0005">
      <w:start w:val="1"/>
      <w:numFmt w:val="bullet"/>
      <w:lvlText w:val=""/>
      <w:lvlJc w:val="left"/>
      <w:pPr>
        <w:ind w:left="2934" w:hanging="360"/>
      </w:pPr>
      <w:rPr>
        <w:rFonts w:ascii="Wingdings" w:hAnsi="Wingdings" w:hint="default"/>
      </w:rPr>
    </w:lvl>
    <w:lvl w:ilvl="3" w:tplc="280A0001">
      <w:start w:val="1"/>
      <w:numFmt w:val="bullet"/>
      <w:lvlText w:val=""/>
      <w:lvlJc w:val="left"/>
      <w:pPr>
        <w:ind w:left="3654" w:hanging="360"/>
      </w:pPr>
      <w:rPr>
        <w:rFonts w:ascii="Symbol" w:hAnsi="Symbol" w:hint="default"/>
      </w:rPr>
    </w:lvl>
    <w:lvl w:ilvl="4" w:tplc="280A0003">
      <w:start w:val="1"/>
      <w:numFmt w:val="bullet"/>
      <w:lvlText w:val="o"/>
      <w:lvlJc w:val="left"/>
      <w:pPr>
        <w:ind w:left="4374" w:hanging="360"/>
      </w:pPr>
      <w:rPr>
        <w:rFonts w:ascii="Courier New" w:hAnsi="Courier New" w:cs="Courier New" w:hint="default"/>
      </w:rPr>
    </w:lvl>
    <w:lvl w:ilvl="5" w:tplc="280A0005">
      <w:start w:val="1"/>
      <w:numFmt w:val="bullet"/>
      <w:lvlText w:val=""/>
      <w:lvlJc w:val="left"/>
      <w:pPr>
        <w:ind w:left="5094" w:hanging="360"/>
      </w:pPr>
      <w:rPr>
        <w:rFonts w:ascii="Wingdings" w:hAnsi="Wingdings" w:hint="default"/>
      </w:rPr>
    </w:lvl>
    <w:lvl w:ilvl="6" w:tplc="280A0001">
      <w:start w:val="1"/>
      <w:numFmt w:val="bullet"/>
      <w:lvlText w:val=""/>
      <w:lvlJc w:val="left"/>
      <w:pPr>
        <w:ind w:left="5814" w:hanging="360"/>
      </w:pPr>
      <w:rPr>
        <w:rFonts w:ascii="Symbol" w:hAnsi="Symbol" w:hint="default"/>
      </w:rPr>
    </w:lvl>
    <w:lvl w:ilvl="7" w:tplc="280A0003">
      <w:start w:val="1"/>
      <w:numFmt w:val="bullet"/>
      <w:lvlText w:val="o"/>
      <w:lvlJc w:val="left"/>
      <w:pPr>
        <w:ind w:left="6534" w:hanging="360"/>
      </w:pPr>
      <w:rPr>
        <w:rFonts w:ascii="Courier New" w:hAnsi="Courier New" w:cs="Courier New" w:hint="default"/>
      </w:rPr>
    </w:lvl>
    <w:lvl w:ilvl="8" w:tplc="280A0005">
      <w:start w:val="1"/>
      <w:numFmt w:val="bullet"/>
      <w:lvlText w:val=""/>
      <w:lvlJc w:val="left"/>
      <w:pPr>
        <w:ind w:left="7254" w:hanging="360"/>
      </w:pPr>
      <w:rPr>
        <w:rFonts w:ascii="Wingdings" w:hAnsi="Wingdings" w:hint="default"/>
      </w:rPr>
    </w:lvl>
  </w:abstractNum>
  <w:abstractNum w:abstractNumId="12" w15:restartNumberingAfterBreak="0">
    <w:nsid w:val="308D3E45"/>
    <w:multiLevelType w:val="multilevel"/>
    <w:tmpl w:val="2A58E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73E2A"/>
    <w:multiLevelType w:val="multilevel"/>
    <w:tmpl w:val="36C0A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44B01"/>
    <w:multiLevelType w:val="multilevel"/>
    <w:tmpl w:val="41DE45B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0862284"/>
    <w:multiLevelType w:val="hybridMultilevel"/>
    <w:tmpl w:val="C01441CE"/>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6" w15:restartNumberingAfterBreak="0">
    <w:nsid w:val="41936DE3"/>
    <w:multiLevelType w:val="hybridMultilevel"/>
    <w:tmpl w:val="D8EA282E"/>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7" w15:restartNumberingAfterBreak="0">
    <w:nsid w:val="4A1128AF"/>
    <w:multiLevelType w:val="hybridMultilevel"/>
    <w:tmpl w:val="1AB03680"/>
    <w:lvl w:ilvl="0" w:tplc="280A0017">
      <w:start w:val="1"/>
      <w:numFmt w:val="lowerLetter"/>
      <w:lvlText w:val="%1)"/>
      <w:lvlJc w:val="left"/>
      <w:pPr>
        <w:ind w:left="2160" w:hanging="360"/>
      </w:pPr>
    </w:lvl>
    <w:lvl w:ilvl="1" w:tplc="280A0019">
      <w:start w:val="1"/>
      <w:numFmt w:val="lowerLetter"/>
      <w:lvlText w:val="%2."/>
      <w:lvlJc w:val="left"/>
      <w:pPr>
        <w:ind w:left="2880" w:hanging="360"/>
      </w:pPr>
    </w:lvl>
    <w:lvl w:ilvl="2" w:tplc="280A001B">
      <w:start w:val="1"/>
      <w:numFmt w:val="lowerRoman"/>
      <w:lvlText w:val="%3."/>
      <w:lvlJc w:val="right"/>
      <w:pPr>
        <w:ind w:left="3600" w:hanging="180"/>
      </w:pPr>
    </w:lvl>
    <w:lvl w:ilvl="3" w:tplc="280A000F">
      <w:start w:val="1"/>
      <w:numFmt w:val="decimal"/>
      <w:lvlText w:val="%4."/>
      <w:lvlJc w:val="left"/>
      <w:pPr>
        <w:ind w:left="4320" w:hanging="360"/>
      </w:pPr>
    </w:lvl>
    <w:lvl w:ilvl="4" w:tplc="280A0019">
      <w:start w:val="1"/>
      <w:numFmt w:val="lowerLetter"/>
      <w:lvlText w:val="%5."/>
      <w:lvlJc w:val="left"/>
      <w:pPr>
        <w:ind w:left="5040" w:hanging="360"/>
      </w:pPr>
    </w:lvl>
    <w:lvl w:ilvl="5" w:tplc="280A001B">
      <w:start w:val="1"/>
      <w:numFmt w:val="lowerRoman"/>
      <w:lvlText w:val="%6."/>
      <w:lvlJc w:val="right"/>
      <w:pPr>
        <w:ind w:left="5760" w:hanging="180"/>
      </w:pPr>
    </w:lvl>
    <w:lvl w:ilvl="6" w:tplc="280A000F">
      <w:start w:val="1"/>
      <w:numFmt w:val="decimal"/>
      <w:lvlText w:val="%7."/>
      <w:lvlJc w:val="left"/>
      <w:pPr>
        <w:ind w:left="6480" w:hanging="360"/>
      </w:pPr>
    </w:lvl>
    <w:lvl w:ilvl="7" w:tplc="280A0019">
      <w:start w:val="1"/>
      <w:numFmt w:val="lowerLetter"/>
      <w:lvlText w:val="%8."/>
      <w:lvlJc w:val="left"/>
      <w:pPr>
        <w:ind w:left="7200" w:hanging="360"/>
      </w:pPr>
    </w:lvl>
    <w:lvl w:ilvl="8" w:tplc="280A001B">
      <w:start w:val="1"/>
      <w:numFmt w:val="lowerRoman"/>
      <w:lvlText w:val="%9."/>
      <w:lvlJc w:val="right"/>
      <w:pPr>
        <w:ind w:left="7920" w:hanging="180"/>
      </w:pPr>
    </w:lvl>
  </w:abstractNum>
  <w:abstractNum w:abstractNumId="18" w15:restartNumberingAfterBreak="0">
    <w:nsid w:val="50627CBC"/>
    <w:multiLevelType w:val="hybridMultilevel"/>
    <w:tmpl w:val="87D20EB2"/>
    <w:lvl w:ilvl="0" w:tplc="137A6E8E">
      <w:start w:val="1"/>
      <w:numFmt w:val="decimal"/>
      <w:lvlText w:val="%1."/>
      <w:lvlJc w:val="left"/>
      <w:pPr>
        <w:ind w:left="720" w:hanging="360"/>
      </w:pPr>
      <w:rPr>
        <w:b/>
        <w:bCs/>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9" w15:restartNumberingAfterBreak="0">
    <w:nsid w:val="50D0757A"/>
    <w:multiLevelType w:val="hybridMultilevel"/>
    <w:tmpl w:val="020869A0"/>
    <w:lvl w:ilvl="0" w:tplc="280A000D">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20" w15:restartNumberingAfterBreak="0">
    <w:nsid w:val="53B57ED8"/>
    <w:multiLevelType w:val="hybridMultilevel"/>
    <w:tmpl w:val="E8FA3C4E"/>
    <w:lvl w:ilvl="0" w:tplc="44C00B98">
      <w:numFmt w:val="bullet"/>
      <w:lvlText w:val="-"/>
      <w:lvlJc w:val="left"/>
      <w:pPr>
        <w:ind w:left="720" w:hanging="360"/>
      </w:pPr>
      <w:rPr>
        <w:rFonts w:ascii="Calibri Light" w:eastAsiaTheme="minorHAnsi" w:hAnsi="Calibri Light" w:cs="Calibri Light"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7B911D8"/>
    <w:multiLevelType w:val="hybridMultilevel"/>
    <w:tmpl w:val="8FF051CC"/>
    <w:lvl w:ilvl="0" w:tplc="28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2" w15:restartNumberingAfterBreak="0">
    <w:nsid w:val="58272939"/>
    <w:multiLevelType w:val="hybridMultilevel"/>
    <w:tmpl w:val="41FE2E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44C00B98">
      <w:numFmt w:val="bullet"/>
      <w:lvlText w:val="-"/>
      <w:lvlJc w:val="left"/>
      <w:pPr>
        <w:ind w:left="1080" w:hanging="360"/>
      </w:pPr>
      <w:rPr>
        <w:rFonts w:ascii="Calibri Light" w:eastAsiaTheme="minorHAnsi" w:hAnsi="Calibri Light" w:cs="Calibri Light"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5BCE4336"/>
    <w:multiLevelType w:val="hybridMultilevel"/>
    <w:tmpl w:val="95742C80"/>
    <w:lvl w:ilvl="0" w:tplc="44C00B98">
      <w:numFmt w:val="bullet"/>
      <w:lvlText w:val="-"/>
      <w:lvlJc w:val="left"/>
      <w:pPr>
        <w:ind w:left="1440" w:hanging="360"/>
      </w:pPr>
      <w:rPr>
        <w:rFonts w:ascii="Calibri Light" w:eastAsiaTheme="minorHAnsi" w:hAnsi="Calibri Light" w:cs="Calibri Light"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4" w15:restartNumberingAfterBreak="0">
    <w:nsid w:val="5F324EE9"/>
    <w:multiLevelType w:val="multilevel"/>
    <w:tmpl w:val="178251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631C7B8E"/>
    <w:multiLevelType w:val="hybridMultilevel"/>
    <w:tmpl w:val="5D064318"/>
    <w:lvl w:ilvl="0" w:tplc="280A0009">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26" w15:restartNumberingAfterBreak="0">
    <w:nsid w:val="635909E9"/>
    <w:multiLevelType w:val="hybridMultilevel"/>
    <w:tmpl w:val="6518E578"/>
    <w:lvl w:ilvl="0" w:tplc="44C00B98">
      <w:numFmt w:val="bullet"/>
      <w:lvlText w:val="-"/>
      <w:lvlJc w:val="left"/>
      <w:pPr>
        <w:ind w:left="1080" w:hanging="360"/>
      </w:pPr>
      <w:rPr>
        <w:rFonts w:ascii="Calibri Light" w:eastAsiaTheme="minorHAnsi" w:hAnsi="Calibri Light" w:cs="Calibri Light"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6E214740"/>
    <w:multiLevelType w:val="hybridMultilevel"/>
    <w:tmpl w:val="6C487D88"/>
    <w:lvl w:ilvl="0" w:tplc="280A000F">
      <w:start w:val="1"/>
      <w:numFmt w:val="decimal"/>
      <w:lvlText w:val="%1."/>
      <w:lvlJc w:val="left"/>
      <w:pPr>
        <w:ind w:left="2160" w:hanging="360"/>
      </w:pPr>
    </w:lvl>
    <w:lvl w:ilvl="1" w:tplc="280A0019">
      <w:start w:val="1"/>
      <w:numFmt w:val="lowerLetter"/>
      <w:lvlText w:val="%2."/>
      <w:lvlJc w:val="left"/>
      <w:pPr>
        <w:ind w:left="2880" w:hanging="360"/>
      </w:pPr>
    </w:lvl>
    <w:lvl w:ilvl="2" w:tplc="280A001B">
      <w:start w:val="1"/>
      <w:numFmt w:val="lowerRoman"/>
      <w:lvlText w:val="%3."/>
      <w:lvlJc w:val="right"/>
      <w:pPr>
        <w:ind w:left="3600" w:hanging="180"/>
      </w:pPr>
    </w:lvl>
    <w:lvl w:ilvl="3" w:tplc="280A000F">
      <w:start w:val="1"/>
      <w:numFmt w:val="decimal"/>
      <w:lvlText w:val="%4."/>
      <w:lvlJc w:val="left"/>
      <w:pPr>
        <w:ind w:left="4320" w:hanging="360"/>
      </w:pPr>
    </w:lvl>
    <w:lvl w:ilvl="4" w:tplc="280A0019">
      <w:start w:val="1"/>
      <w:numFmt w:val="lowerLetter"/>
      <w:lvlText w:val="%5."/>
      <w:lvlJc w:val="left"/>
      <w:pPr>
        <w:ind w:left="5040" w:hanging="360"/>
      </w:pPr>
    </w:lvl>
    <w:lvl w:ilvl="5" w:tplc="280A001B">
      <w:start w:val="1"/>
      <w:numFmt w:val="lowerRoman"/>
      <w:lvlText w:val="%6."/>
      <w:lvlJc w:val="right"/>
      <w:pPr>
        <w:ind w:left="5760" w:hanging="180"/>
      </w:pPr>
    </w:lvl>
    <w:lvl w:ilvl="6" w:tplc="280A000F">
      <w:start w:val="1"/>
      <w:numFmt w:val="decimal"/>
      <w:lvlText w:val="%7."/>
      <w:lvlJc w:val="left"/>
      <w:pPr>
        <w:ind w:left="6480" w:hanging="360"/>
      </w:pPr>
    </w:lvl>
    <w:lvl w:ilvl="7" w:tplc="280A0019">
      <w:start w:val="1"/>
      <w:numFmt w:val="lowerLetter"/>
      <w:lvlText w:val="%8."/>
      <w:lvlJc w:val="left"/>
      <w:pPr>
        <w:ind w:left="7200" w:hanging="360"/>
      </w:pPr>
    </w:lvl>
    <w:lvl w:ilvl="8" w:tplc="280A001B">
      <w:start w:val="1"/>
      <w:numFmt w:val="lowerRoman"/>
      <w:lvlText w:val="%9."/>
      <w:lvlJc w:val="right"/>
      <w:pPr>
        <w:ind w:left="7920" w:hanging="180"/>
      </w:pPr>
    </w:lvl>
  </w:abstractNum>
  <w:abstractNum w:abstractNumId="28" w15:restartNumberingAfterBreak="0">
    <w:nsid w:val="7146686F"/>
    <w:multiLevelType w:val="hybridMultilevel"/>
    <w:tmpl w:val="28468008"/>
    <w:lvl w:ilvl="0" w:tplc="280A000B">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29" w15:restartNumberingAfterBreak="0">
    <w:nsid w:val="7D1B4BE6"/>
    <w:multiLevelType w:val="hybridMultilevel"/>
    <w:tmpl w:val="2F682D9C"/>
    <w:lvl w:ilvl="0" w:tplc="280A0001">
      <w:start w:val="1"/>
      <w:numFmt w:val="bullet"/>
      <w:lvlText w:val=""/>
      <w:lvlJc w:val="left"/>
      <w:pPr>
        <w:ind w:left="4861" w:hanging="360"/>
      </w:pPr>
      <w:rPr>
        <w:rFonts w:ascii="Symbol" w:hAnsi="Symbol" w:hint="default"/>
      </w:rPr>
    </w:lvl>
    <w:lvl w:ilvl="1" w:tplc="280A0003">
      <w:start w:val="1"/>
      <w:numFmt w:val="bullet"/>
      <w:lvlText w:val="o"/>
      <w:lvlJc w:val="left"/>
      <w:pPr>
        <w:ind w:left="4806" w:hanging="360"/>
      </w:pPr>
      <w:rPr>
        <w:rFonts w:ascii="Courier New" w:hAnsi="Courier New" w:cs="Courier New" w:hint="default"/>
      </w:rPr>
    </w:lvl>
    <w:lvl w:ilvl="2" w:tplc="280A0005">
      <w:start w:val="1"/>
      <w:numFmt w:val="bullet"/>
      <w:lvlText w:val=""/>
      <w:lvlJc w:val="left"/>
      <w:pPr>
        <w:ind w:left="5526" w:hanging="360"/>
      </w:pPr>
      <w:rPr>
        <w:rFonts w:ascii="Wingdings" w:hAnsi="Wingdings" w:hint="default"/>
      </w:rPr>
    </w:lvl>
    <w:lvl w:ilvl="3" w:tplc="280A0001">
      <w:start w:val="1"/>
      <w:numFmt w:val="bullet"/>
      <w:lvlText w:val=""/>
      <w:lvlJc w:val="left"/>
      <w:pPr>
        <w:ind w:left="6246" w:hanging="360"/>
      </w:pPr>
      <w:rPr>
        <w:rFonts w:ascii="Symbol" w:hAnsi="Symbol" w:hint="default"/>
      </w:rPr>
    </w:lvl>
    <w:lvl w:ilvl="4" w:tplc="280A0003">
      <w:start w:val="1"/>
      <w:numFmt w:val="bullet"/>
      <w:lvlText w:val="o"/>
      <w:lvlJc w:val="left"/>
      <w:pPr>
        <w:ind w:left="6966" w:hanging="360"/>
      </w:pPr>
      <w:rPr>
        <w:rFonts w:ascii="Courier New" w:hAnsi="Courier New" w:cs="Courier New" w:hint="default"/>
      </w:rPr>
    </w:lvl>
    <w:lvl w:ilvl="5" w:tplc="280A0005">
      <w:start w:val="1"/>
      <w:numFmt w:val="bullet"/>
      <w:lvlText w:val=""/>
      <w:lvlJc w:val="left"/>
      <w:pPr>
        <w:ind w:left="7686" w:hanging="360"/>
      </w:pPr>
      <w:rPr>
        <w:rFonts w:ascii="Wingdings" w:hAnsi="Wingdings" w:hint="default"/>
      </w:rPr>
    </w:lvl>
    <w:lvl w:ilvl="6" w:tplc="280A0001">
      <w:start w:val="1"/>
      <w:numFmt w:val="bullet"/>
      <w:lvlText w:val=""/>
      <w:lvlJc w:val="left"/>
      <w:pPr>
        <w:ind w:left="8406" w:hanging="360"/>
      </w:pPr>
      <w:rPr>
        <w:rFonts w:ascii="Symbol" w:hAnsi="Symbol" w:hint="default"/>
      </w:rPr>
    </w:lvl>
    <w:lvl w:ilvl="7" w:tplc="280A0003">
      <w:start w:val="1"/>
      <w:numFmt w:val="bullet"/>
      <w:lvlText w:val="o"/>
      <w:lvlJc w:val="left"/>
      <w:pPr>
        <w:ind w:left="9126" w:hanging="360"/>
      </w:pPr>
      <w:rPr>
        <w:rFonts w:ascii="Courier New" w:hAnsi="Courier New" w:cs="Courier New" w:hint="default"/>
      </w:rPr>
    </w:lvl>
    <w:lvl w:ilvl="8" w:tplc="280A0005">
      <w:start w:val="1"/>
      <w:numFmt w:val="bullet"/>
      <w:lvlText w:val=""/>
      <w:lvlJc w:val="left"/>
      <w:pPr>
        <w:ind w:left="9846" w:hanging="360"/>
      </w:pPr>
      <w:rPr>
        <w:rFonts w:ascii="Wingdings" w:hAnsi="Wingdings" w:hint="default"/>
      </w:rPr>
    </w:lvl>
  </w:abstractNum>
  <w:num w:numId="1">
    <w:abstractNumId w:val="10"/>
  </w:num>
  <w:num w:numId="2">
    <w:abstractNumId w:val="0"/>
  </w:num>
  <w:num w:numId="3">
    <w:abstractNumId w:val="14"/>
  </w:num>
  <w:num w:numId="4">
    <w:abstractNumId w:val="2"/>
  </w:num>
  <w:num w:numId="5">
    <w:abstractNumId w:val="7"/>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23"/>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8"/>
  </w:num>
  <w:num w:numId="12">
    <w:abstractNumId w:val="5"/>
  </w:num>
  <w:num w:numId="13">
    <w:abstractNumId w:val="24"/>
  </w:num>
  <w:num w:numId="14">
    <w:abstractNumId w:val="12"/>
  </w:num>
  <w:num w:numId="15">
    <w:abstractNumId w:val="26"/>
  </w:num>
  <w:num w:numId="16">
    <w:abstractNumId w:val="25"/>
  </w:num>
  <w:num w:numId="17">
    <w:abstractNumId w:val="19"/>
  </w:num>
  <w:num w:numId="18">
    <w:abstractNumId w:val="29"/>
  </w:num>
  <w:num w:numId="19">
    <w:abstractNumId w:val="28"/>
  </w:num>
  <w:num w:numId="20">
    <w:abstractNumId w:val="9"/>
  </w:num>
  <w:num w:numId="21">
    <w:abstractNumId w:val="4"/>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lvlOverride w:ilvl="2"/>
    <w:lvlOverride w:ilvl="3"/>
    <w:lvlOverride w:ilvl="4"/>
    <w:lvlOverride w:ilvl="5"/>
    <w:lvlOverride w:ilvl="6"/>
    <w:lvlOverride w:ilvl="7"/>
    <w:lvlOverride w:ilvl="8"/>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8"/>
  </w:num>
  <w:num w:numId="27">
    <w:abstractNumId w:val="21"/>
  </w:num>
  <w:num w:numId="28">
    <w:abstractNumId w:val="25"/>
  </w:num>
  <w:num w:numId="29">
    <w:abstractNumId w:val="19"/>
  </w:num>
  <w:num w:numId="30">
    <w:abstractNumId w:val="29"/>
  </w:num>
  <w:num w:numId="31">
    <w:abstractNumId w:val="28"/>
  </w:num>
  <w:num w:numId="32">
    <w:abstractNumId w:val="9"/>
  </w:num>
  <w:num w:numId="33">
    <w:abstractNumId w:val="4"/>
  </w:num>
  <w:num w:numId="34">
    <w:abstractNumId w:val="15"/>
    <w:lvlOverride w:ilvl="0">
      <w:startOverride w:val="1"/>
    </w:lvlOverride>
    <w:lvlOverride w:ilvl="1"/>
    <w:lvlOverride w:ilvl="2"/>
    <w:lvlOverride w:ilvl="3"/>
    <w:lvlOverride w:ilvl="4"/>
    <w:lvlOverride w:ilvl="5"/>
    <w:lvlOverride w:ilvl="6"/>
    <w:lvlOverride w:ilvl="7"/>
    <w:lvlOverride w:ilvl="8"/>
  </w:num>
  <w:num w:numId="35">
    <w:abstractNumId w:val="1"/>
  </w:num>
  <w:num w:numId="36">
    <w:abstractNumId w:val="8"/>
  </w:num>
  <w:num w:numId="37">
    <w:abstractNumId w:val="21"/>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22"/>
  </w:num>
  <w:num w:numId="41">
    <w:abstractNumId w:val="20"/>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728"/>
    <w:rsid w:val="0001312C"/>
    <w:rsid w:val="00041BCD"/>
    <w:rsid w:val="00053EB8"/>
    <w:rsid w:val="000905E0"/>
    <w:rsid w:val="000B2A06"/>
    <w:rsid w:val="000B5A8D"/>
    <w:rsid w:val="000F4051"/>
    <w:rsid w:val="00100E1E"/>
    <w:rsid w:val="00111B48"/>
    <w:rsid w:val="001174C3"/>
    <w:rsid w:val="00134514"/>
    <w:rsid w:val="00140931"/>
    <w:rsid w:val="00143F61"/>
    <w:rsid w:val="00154C72"/>
    <w:rsid w:val="00195E83"/>
    <w:rsid w:val="001A0ABF"/>
    <w:rsid w:val="001D1E48"/>
    <w:rsid w:val="001D504A"/>
    <w:rsid w:val="001D6524"/>
    <w:rsid w:val="0026195D"/>
    <w:rsid w:val="00263D8C"/>
    <w:rsid w:val="002647F8"/>
    <w:rsid w:val="002843A7"/>
    <w:rsid w:val="0029792A"/>
    <w:rsid w:val="002C3DE9"/>
    <w:rsid w:val="002F0344"/>
    <w:rsid w:val="002F1ED6"/>
    <w:rsid w:val="0032777B"/>
    <w:rsid w:val="003A21B8"/>
    <w:rsid w:val="003B1465"/>
    <w:rsid w:val="003D1BD9"/>
    <w:rsid w:val="003E579F"/>
    <w:rsid w:val="003F1FB4"/>
    <w:rsid w:val="0040314D"/>
    <w:rsid w:val="00420370"/>
    <w:rsid w:val="00440464"/>
    <w:rsid w:val="004413F1"/>
    <w:rsid w:val="004434D6"/>
    <w:rsid w:val="004443D7"/>
    <w:rsid w:val="004531B3"/>
    <w:rsid w:val="00456ADD"/>
    <w:rsid w:val="00474D88"/>
    <w:rsid w:val="00485AA8"/>
    <w:rsid w:val="00492F50"/>
    <w:rsid w:val="004F3B75"/>
    <w:rsid w:val="00506AA5"/>
    <w:rsid w:val="00515B22"/>
    <w:rsid w:val="00521CD7"/>
    <w:rsid w:val="005269C6"/>
    <w:rsid w:val="00534FBB"/>
    <w:rsid w:val="00556ECD"/>
    <w:rsid w:val="0056492E"/>
    <w:rsid w:val="005A3543"/>
    <w:rsid w:val="005B6590"/>
    <w:rsid w:val="005D2AA0"/>
    <w:rsid w:val="005E3A3D"/>
    <w:rsid w:val="005E56D2"/>
    <w:rsid w:val="005E6D59"/>
    <w:rsid w:val="005F6226"/>
    <w:rsid w:val="0060203C"/>
    <w:rsid w:val="006103DD"/>
    <w:rsid w:val="00617753"/>
    <w:rsid w:val="00621360"/>
    <w:rsid w:val="006276ED"/>
    <w:rsid w:val="00652FEC"/>
    <w:rsid w:val="00673D49"/>
    <w:rsid w:val="00682015"/>
    <w:rsid w:val="006D287C"/>
    <w:rsid w:val="006E43FE"/>
    <w:rsid w:val="00740917"/>
    <w:rsid w:val="0079360F"/>
    <w:rsid w:val="007A1783"/>
    <w:rsid w:val="007C3728"/>
    <w:rsid w:val="007E0FC9"/>
    <w:rsid w:val="007F16FF"/>
    <w:rsid w:val="00800EB6"/>
    <w:rsid w:val="00804890"/>
    <w:rsid w:val="008344D4"/>
    <w:rsid w:val="00861C41"/>
    <w:rsid w:val="0086706E"/>
    <w:rsid w:val="0089420B"/>
    <w:rsid w:val="008C0DC0"/>
    <w:rsid w:val="008C5D4E"/>
    <w:rsid w:val="008D14EF"/>
    <w:rsid w:val="008E5A08"/>
    <w:rsid w:val="008F2AED"/>
    <w:rsid w:val="008F70F4"/>
    <w:rsid w:val="009160D8"/>
    <w:rsid w:val="00934D2A"/>
    <w:rsid w:val="00936042"/>
    <w:rsid w:val="009468AA"/>
    <w:rsid w:val="00957E49"/>
    <w:rsid w:val="00972715"/>
    <w:rsid w:val="00974F38"/>
    <w:rsid w:val="009776A1"/>
    <w:rsid w:val="009A6C74"/>
    <w:rsid w:val="009B48FD"/>
    <w:rsid w:val="009E16CA"/>
    <w:rsid w:val="009F4D82"/>
    <w:rsid w:val="00A234EA"/>
    <w:rsid w:val="00A40087"/>
    <w:rsid w:val="00A62862"/>
    <w:rsid w:val="00AA72DC"/>
    <w:rsid w:val="00B176E4"/>
    <w:rsid w:val="00B301C3"/>
    <w:rsid w:val="00B35DD6"/>
    <w:rsid w:val="00B3627B"/>
    <w:rsid w:val="00B647C1"/>
    <w:rsid w:val="00B64ADB"/>
    <w:rsid w:val="00B738A2"/>
    <w:rsid w:val="00BC11DB"/>
    <w:rsid w:val="00BD7B66"/>
    <w:rsid w:val="00BE44BA"/>
    <w:rsid w:val="00BF1230"/>
    <w:rsid w:val="00BF50C7"/>
    <w:rsid w:val="00C000A9"/>
    <w:rsid w:val="00C05AAF"/>
    <w:rsid w:val="00C13D9B"/>
    <w:rsid w:val="00C431C7"/>
    <w:rsid w:val="00C55982"/>
    <w:rsid w:val="00C66EA4"/>
    <w:rsid w:val="00CB312D"/>
    <w:rsid w:val="00CC0F09"/>
    <w:rsid w:val="00CC2288"/>
    <w:rsid w:val="00D020DE"/>
    <w:rsid w:val="00D419B0"/>
    <w:rsid w:val="00D436C6"/>
    <w:rsid w:val="00D608D9"/>
    <w:rsid w:val="00D76616"/>
    <w:rsid w:val="00D84B5C"/>
    <w:rsid w:val="00D86C06"/>
    <w:rsid w:val="00DA0BC3"/>
    <w:rsid w:val="00DB041D"/>
    <w:rsid w:val="00DB1E87"/>
    <w:rsid w:val="00DB22F1"/>
    <w:rsid w:val="00DC5670"/>
    <w:rsid w:val="00DD2D44"/>
    <w:rsid w:val="00E16887"/>
    <w:rsid w:val="00E4157F"/>
    <w:rsid w:val="00E841D2"/>
    <w:rsid w:val="00E938F7"/>
    <w:rsid w:val="00EA21B1"/>
    <w:rsid w:val="00F24A39"/>
    <w:rsid w:val="00F31A03"/>
    <w:rsid w:val="00F471C8"/>
    <w:rsid w:val="00F614CD"/>
    <w:rsid w:val="00F7401B"/>
    <w:rsid w:val="00FA249E"/>
    <w:rsid w:val="00FA2953"/>
    <w:rsid w:val="00FA5DEF"/>
    <w:rsid w:val="00FA7734"/>
    <w:rsid w:val="00FC6D37"/>
    <w:rsid w:val="00FD7951"/>
    <w:rsid w:val="00FE08F5"/>
    <w:rsid w:val="00FE1EA3"/>
    <w:rsid w:val="00FE271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A8941"/>
  <w15:chartTrackingRefBased/>
  <w15:docId w15:val="{171D2335-4248-424D-A13E-38A79CDF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728"/>
    <w:pPr>
      <w:spacing w:line="254" w:lineRule="auto"/>
    </w:pPr>
    <w:rPr>
      <w:kern w:val="0"/>
    </w:rPr>
  </w:style>
  <w:style w:type="paragraph" w:styleId="Ttulo1">
    <w:name w:val="heading 1"/>
    <w:basedOn w:val="Normal"/>
    <w:next w:val="Normal"/>
    <w:link w:val="Ttulo1Car"/>
    <w:uiPriority w:val="9"/>
    <w:qFormat/>
    <w:rsid w:val="007C37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7C37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7C3728"/>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7C3728"/>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7C3728"/>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7C372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C372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C372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C372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3728"/>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7C3728"/>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7C3728"/>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7C3728"/>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7C3728"/>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7C372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C372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C372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C3728"/>
    <w:rPr>
      <w:rFonts w:eastAsiaTheme="majorEastAsia" w:cstheme="majorBidi"/>
      <w:color w:val="272727" w:themeColor="text1" w:themeTint="D8"/>
    </w:rPr>
  </w:style>
  <w:style w:type="paragraph" w:styleId="Ttulo">
    <w:name w:val="Title"/>
    <w:basedOn w:val="Normal"/>
    <w:next w:val="Normal"/>
    <w:link w:val="TtuloCar"/>
    <w:uiPriority w:val="10"/>
    <w:qFormat/>
    <w:rsid w:val="007C37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372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C372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C372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C3728"/>
    <w:pPr>
      <w:spacing w:before="160"/>
      <w:jc w:val="center"/>
    </w:pPr>
    <w:rPr>
      <w:i/>
      <w:iCs/>
      <w:color w:val="404040" w:themeColor="text1" w:themeTint="BF"/>
    </w:rPr>
  </w:style>
  <w:style w:type="character" w:customStyle="1" w:styleId="CitaCar">
    <w:name w:val="Cita Car"/>
    <w:basedOn w:val="Fuentedeprrafopredeter"/>
    <w:link w:val="Cita"/>
    <w:uiPriority w:val="29"/>
    <w:rsid w:val="007C3728"/>
    <w:rPr>
      <w:i/>
      <w:iCs/>
      <w:color w:val="404040" w:themeColor="text1" w:themeTint="BF"/>
    </w:rPr>
  </w:style>
  <w:style w:type="paragraph" w:styleId="Prrafodelista">
    <w:name w:val="List Paragraph"/>
    <w:basedOn w:val="Normal"/>
    <w:uiPriority w:val="1"/>
    <w:qFormat/>
    <w:rsid w:val="007C3728"/>
    <w:pPr>
      <w:ind w:left="720"/>
      <w:contextualSpacing/>
    </w:pPr>
  </w:style>
  <w:style w:type="character" w:styleId="nfasisintenso">
    <w:name w:val="Intense Emphasis"/>
    <w:basedOn w:val="Fuentedeprrafopredeter"/>
    <w:uiPriority w:val="21"/>
    <w:qFormat/>
    <w:rsid w:val="007C3728"/>
    <w:rPr>
      <w:i/>
      <w:iCs/>
      <w:color w:val="2F5496" w:themeColor="accent1" w:themeShade="BF"/>
    </w:rPr>
  </w:style>
  <w:style w:type="paragraph" w:styleId="Citadestacada">
    <w:name w:val="Intense Quote"/>
    <w:basedOn w:val="Normal"/>
    <w:next w:val="Normal"/>
    <w:link w:val="CitadestacadaCar"/>
    <w:uiPriority w:val="30"/>
    <w:qFormat/>
    <w:rsid w:val="007C37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7C3728"/>
    <w:rPr>
      <w:i/>
      <w:iCs/>
      <w:color w:val="2F5496" w:themeColor="accent1" w:themeShade="BF"/>
    </w:rPr>
  </w:style>
  <w:style w:type="character" w:styleId="Referenciaintensa">
    <w:name w:val="Intense Reference"/>
    <w:basedOn w:val="Fuentedeprrafopredeter"/>
    <w:uiPriority w:val="32"/>
    <w:qFormat/>
    <w:rsid w:val="007C3728"/>
    <w:rPr>
      <w:b/>
      <w:bCs/>
      <w:smallCaps/>
      <w:color w:val="2F5496" w:themeColor="accent1" w:themeShade="BF"/>
      <w:spacing w:val="5"/>
    </w:rPr>
  </w:style>
  <w:style w:type="character" w:styleId="Hipervnculo">
    <w:name w:val="Hyperlink"/>
    <w:basedOn w:val="Fuentedeprrafopredeter"/>
    <w:uiPriority w:val="99"/>
    <w:unhideWhenUsed/>
    <w:rsid w:val="003E579F"/>
    <w:rPr>
      <w:color w:val="0563C1" w:themeColor="hyperlink"/>
      <w:u w:val="single"/>
    </w:rPr>
  </w:style>
  <w:style w:type="character" w:styleId="Hipervnculovisitado">
    <w:name w:val="FollowedHyperlink"/>
    <w:basedOn w:val="Fuentedeprrafopredeter"/>
    <w:uiPriority w:val="99"/>
    <w:semiHidden/>
    <w:unhideWhenUsed/>
    <w:rsid w:val="003E579F"/>
    <w:rPr>
      <w:color w:val="954F72" w:themeColor="followedHyperlink"/>
      <w:u w:val="single"/>
    </w:rPr>
  </w:style>
  <w:style w:type="paragraph" w:customStyle="1" w:styleId="msonormal0">
    <w:name w:val="msonormal"/>
    <w:basedOn w:val="Normal"/>
    <w:uiPriority w:val="99"/>
    <w:semiHidden/>
    <w:rsid w:val="003E579F"/>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NormalWeb">
    <w:name w:val="Normal (Web)"/>
    <w:basedOn w:val="Normal"/>
    <w:uiPriority w:val="99"/>
    <w:semiHidden/>
    <w:unhideWhenUsed/>
    <w:rsid w:val="003E579F"/>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DC1">
    <w:name w:val="toc 1"/>
    <w:basedOn w:val="Normal"/>
    <w:next w:val="Normal"/>
    <w:autoRedefine/>
    <w:uiPriority w:val="39"/>
    <w:unhideWhenUsed/>
    <w:rsid w:val="003E579F"/>
    <w:pPr>
      <w:spacing w:after="100" w:line="256" w:lineRule="auto"/>
    </w:pPr>
    <w:rPr>
      <w:rFonts w:eastAsiaTheme="minorEastAsia" w:cs="Times New Roman"/>
      <w:lang w:eastAsia="es-PE"/>
    </w:rPr>
  </w:style>
  <w:style w:type="paragraph" w:styleId="TDC2">
    <w:name w:val="toc 2"/>
    <w:basedOn w:val="Normal"/>
    <w:next w:val="Normal"/>
    <w:autoRedefine/>
    <w:uiPriority w:val="39"/>
    <w:unhideWhenUsed/>
    <w:rsid w:val="003E579F"/>
    <w:pPr>
      <w:spacing w:after="100" w:line="256" w:lineRule="auto"/>
      <w:ind w:left="220"/>
    </w:pPr>
    <w:rPr>
      <w:rFonts w:eastAsiaTheme="minorEastAsia" w:cs="Times New Roman"/>
      <w:lang w:eastAsia="es-PE"/>
    </w:rPr>
  </w:style>
  <w:style w:type="paragraph" w:styleId="TDC3">
    <w:name w:val="toc 3"/>
    <w:basedOn w:val="Normal"/>
    <w:next w:val="Normal"/>
    <w:autoRedefine/>
    <w:uiPriority w:val="39"/>
    <w:unhideWhenUsed/>
    <w:rsid w:val="003E579F"/>
    <w:pPr>
      <w:spacing w:after="100" w:line="256" w:lineRule="auto"/>
      <w:ind w:left="440"/>
    </w:pPr>
    <w:rPr>
      <w:rFonts w:eastAsiaTheme="minorEastAsia" w:cs="Times New Roman"/>
      <w:lang w:eastAsia="es-PE"/>
    </w:rPr>
  </w:style>
  <w:style w:type="paragraph" w:styleId="Encabezado">
    <w:name w:val="header"/>
    <w:basedOn w:val="Normal"/>
    <w:link w:val="EncabezadoCar"/>
    <w:uiPriority w:val="99"/>
    <w:semiHidden/>
    <w:unhideWhenUsed/>
    <w:rsid w:val="003E57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E579F"/>
    <w:rPr>
      <w:kern w:val="0"/>
    </w:rPr>
  </w:style>
  <w:style w:type="paragraph" w:styleId="Piedepgina">
    <w:name w:val="footer"/>
    <w:basedOn w:val="Normal"/>
    <w:link w:val="PiedepginaCar"/>
    <w:uiPriority w:val="99"/>
    <w:semiHidden/>
    <w:unhideWhenUsed/>
    <w:rsid w:val="003E57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E579F"/>
    <w:rPr>
      <w:kern w:val="0"/>
    </w:rPr>
  </w:style>
  <w:style w:type="paragraph" w:styleId="Descripcin">
    <w:name w:val="caption"/>
    <w:basedOn w:val="Normal"/>
    <w:next w:val="Normal"/>
    <w:uiPriority w:val="35"/>
    <w:semiHidden/>
    <w:unhideWhenUsed/>
    <w:qFormat/>
    <w:rsid w:val="003E579F"/>
    <w:pPr>
      <w:spacing w:after="200" w:line="240" w:lineRule="auto"/>
    </w:pPr>
    <w:rPr>
      <w:i/>
      <w:iCs/>
      <w:color w:val="44546A" w:themeColor="text2"/>
      <w:sz w:val="18"/>
      <w:szCs w:val="18"/>
    </w:rPr>
  </w:style>
  <w:style w:type="paragraph" w:styleId="TtuloTDC">
    <w:name w:val="TOC Heading"/>
    <w:basedOn w:val="Ttulo1"/>
    <w:next w:val="Normal"/>
    <w:uiPriority w:val="39"/>
    <w:semiHidden/>
    <w:unhideWhenUsed/>
    <w:qFormat/>
    <w:rsid w:val="003E579F"/>
    <w:pPr>
      <w:spacing w:before="240" w:after="0" w:line="256" w:lineRule="auto"/>
      <w:outlineLvl w:val="9"/>
    </w:pPr>
    <w:rPr>
      <w:sz w:val="32"/>
      <w:szCs w:val="32"/>
      <w:lang w:eastAsia="es-PE"/>
    </w:rPr>
  </w:style>
  <w:style w:type="paragraph" w:customStyle="1" w:styleId="Default">
    <w:name w:val="Default"/>
    <w:uiPriority w:val="99"/>
    <w:semiHidden/>
    <w:rsid w:val="003E579F"/>
    <w:pPr>
      <w:autoSpaceDE w:val="0"/>
      <w:autoSpaceDN w:val="0"/>
      <w:adjustRightInd w:val="0"/>
      <w:spacing w:after="0" w:line="240" w:lineRule="auto"/>
    </w:pPr>
    <w:rPr>
      <w:rFonts w:ascii="Calibri" w:hAnsi="Calibri" w:cs="Calibri"/>
      <w:color w:val="000000"/>
      <w:kern w:val="0"/>
      <w:sz w:val="24"/>
      <w:szCs w:val="24"/>
    </w:rPr>
  </w:style>
  <w:style w:type="table" w:styleId="Tablaconcuadrcula">
    <w:name w:val="Table Grid"/>
    <w:basedOn w:val="Tablanormal"/>
    <w:uiPriority w:val="39"/>
    <w:rsid w:val="003E579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3E579F"/>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3E579F"/>
    <w:pPr>
      <w:spacing w:after="0" w:line="240" w:lineRule="auto"/>
    </w:p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3E579F"/>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clara">
    <w:name w:val="Grid Table Light"/>
    <w:basedOn w:val="Tablanormal"/>
    <w:uiPriority w:val="40"/>
    <w:rsid w:val="003E579F"/>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3E579F"/>
    <w:pPr>
      <w:spacing w:after="0" w:line="240" w:lineRule="auto"/>
    </w:p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3E579F"/>
    <w:pPr>
      <w:spacing w:after="0" w:line="240" w:lineRule="auto"/>
    </w:pPr>
    <w:tblPr>
      <w:tblStyleRowBandSize w:val="1"/>
      <w:tblStyleColBandSize w:val="1"/>
      <w:tblInd w:w="0" w:type="nil"/>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3E579F"/>
    <w:pPr>
      <w:spacing w:after="0" w:line="240" w:lineRule="auto"/>
    </w:p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4">
    <w:name w:val="Grid Table 4"/>
    <w:basedOn w:val="Tablanormal"/>
    <w:uiPriority w:val="49"/>
    <w:rsid w:val="003E579F"/>
    <w:pPr>
      <w:spacing w:after="0" w:line="240" w:lineRule="auto"/>
    </w:p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3E579F"/>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7concolores">
    <w:name w:val="Grid Table 7 Colorful"/>
    <w:basedOn w:val="Tablanormal"/>
    <w:uiPriority w:val="52"/>
    <w:rsid w:val="003E579F"/>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4-nfasis1">
    <w:name w:val="Grid Table 4 Accent 1"/>
    <w:basedOn w:val="Tablanormal"/>
    <w:uiPriority w:val="49"/>
    <w:rsid w:val="003E579F"/>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2">
    <w:name w:val="Grid Table 4 Accent 2"/>
    <w:basedOn w:val="Tablanormal"/>
    <w:uiPriority w:val="49"/>
    <w:rsid w:val="003E579F"/>
    <w:pPr>
      <w:spacing w:after="0" w:line="240" w:lineRule="auto"/>
    </w:pPr>
    <w:tblPr>
      <w:tblStyleRowBandSize w:val="1"/>
      <w:tblStyleColBandSize w:val="1"/>
      <w:tblInd w:w="0" w:type="nil"/>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3E579F"/>
    <w:pPr>
      <w:spacing w:after="0" w:line="240" w:lineRule="auto"/>
    </w:pPr>
    <w:tblPr>
      <w:tblStyleRowBandSize w:val="1"/>
      <w:tblStyleColBandSize w:val="1"/>
      <w:tblInd w:w="0" w:type="nil"/>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3-nfasis3">
    <w:name w:val="Grid Table 3 Accent 3"/>
    <w:basedOn w:val="Tablanormal"/>
    <w:uiPriority w:val="48"/>
    <w:rsid w:val="003E579F"/>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4">
    <w:name w:val="Grid Table 2 Accent 4"/>
    <w:basedOn w:val="Tablanormal"/>
    <w:uiPriority w:val="47"/>
    <w:rsid w:val="003E579F"/>
    <w:pPr>
      <w:spacing w:after="0" w:line="240" w:lineRule="auto"/>
    </w:pPr>
    <w:tblPr>
      <w:tblStyleRowBandSize w:val="1"/>
      <w:tblStyleColBandSize w:val="1"/>
      <w:tblInd w:w="0" w:type="nil"/>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3-nfasis4">
    <w:name w:val="Grid Table 3 Accent 4"/>
    <w:basedOn w:val="Tablanormal"/>
    <w:uiPriority w:val="48"/>
    <w:rsid w:val="003E579F"/>
    <w:pPr>
      <w:spacing w:after="0" w:line="240" w:lineRule="auto"/>
    </w:p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4-nfasis5">
    <w:name w:val="Grid Table 4 Accent 5"/>
    <w:basedOn w:val="Tablanormal"/>
    <w:uiPriority w:val="49"/>
    <w:rsid w:val="003E579F"/>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1clara">
    <w:name w:val="List Table 1 Light"/>
    <w:basedOn w:val="Tablanormal"/>
    <w:uiPriority w:val="46"/>
    <w:rsid w:val="003E579F"/>
    <w:pPr>
      <w:spacing w:after="0" w:line="240" w:lineRule="auto"/>
    </w:pPr>
    <w:tblPr>
      <w:tblStyleRowBandSize w:val="1"/>
      <w:tblStyleColBandSize w:val="1"/>
      <w:tblInd w:w="0" w:type="nil"/>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3E579F"/>
    <w:pPr>
      <w:spacing w:after="0" w:line="240" w:lineRule="auto"/>
    </w:p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3">
    <w:name w:val="List Table 3 Accent 3"/>
    <w:basedOn w:val="Tablanormal"/>
    <w:uiPriority w:val="48"/>
    <w:rsid w:val="003E579F"/>
    <w:pPr>
      <w:spacing w:after="0" w:line="240" w:lineRule="auto"/>
    </w:pPr>
    <w:tblPr>
      <w:tblStyleRowBandSize w:val="1"/>
      <w:tblStyleColBandSize w:val="1"/>
      <w:tblInd w:w="0" w:type="nil"/>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3E579F"/>
    <w:pPr>
      <w:spacing w:after="0" w:line="240" w:lineRule="auto"/>
    </w:pPr>
    <w:tblPr>
      <w:tblStyleRowBandSize w:val="1"/>
      <w:tblStyleColBandSize w:val="1"/>
      <w:tblInd w:w="0" w:type="nil"/>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3E579F"/>
    <w:pPr>
      <w:spacing w:after="0" w:line="240" w:lineRule="auto"/>
    </w:pPr>
    <w:tblPr>
      <w:tblStyleRowBandSize w:val="1"/>
      <w:tblStyleColBandSize w:val="1"/>
      <w:tblInd w:w="0" w:type="nil"/>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3-nfasis6">
    <w:name w:val="List Table 3 Accent 6"/>
    <w:basedOn w:val="Tablanormal"/>
    <w:uiPriority w:val="48"/>
    <w:rsid w:val="003E579F"/>
    <w:pPr>
      <w:spacing w:after="0" w:line="240" w:lineRule="auto"/>
    </w:pPr>
    <w:tblPr>
      <w:tblStyleRowBandSize w:val="1"/>
      <w:tblStyleColBandSize w:val="1"/>
      <w:tblInd w:w="0" w:type="nil"/>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normal1">
    <w:name w:val="Plain Table 1"/>
    <w:basedOn w:val="Tablanormal"/>
    <w:uiPriority w:val="41"/>
    <w:rsid w:val="003E57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3E579F"/>
    <w:rPr>
      <w:b/>
      <w:bCs/>
    </w:rPr>
  </w:style>
  <w:style w:type="character" w:styleId="Mencinsinresolver">
    <w:name w:val="Unresolved Mention"/>
    <w:basedOn w:val="Fuentedeprrafopredeter"/>
    <w:uiPriority w:val="99"/>
    <w:semiHidden/>
    <w:unhideWhenUsed/>
    <w:rsid w:val="003E5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6654">
      <w:bodyDiv w:val="1"/>
      <w:marLeft w:val="0"/>
      <w:marRight w:val="0"/>
      <w:marTop w:val="0"/>
      <w:marBottom w:val="0"/>
      <w:divBdr>
        <w:top w:val="none" w:sz="0" w:space="0" w:color="auto"/>
        <w:left w:val="none" w:sz="0" w:space="0" w:color="auto"/>
        <w:bottom w:val="none" w:sz="0" w:space="0" w:color="auto"/>
        <w:right w:val="none" w:sz="0" w:space="0" w:color="auto"/>
      </w:divBdr>
    </w:div>
    <w:div w:id="59253194">
      <w:bodyDiv w:val="1"/>
      <w:marLeft w:val="0"/>
      <w:marRight w:val="0"/>
      <w:marTop w:val="0"/>
      <w:marBottom w:val="0"/>
      <w:divBdr>
        <w:top w:val="none" w:sz="0" w:space="0" w:color="auto"/>
        <w:left w:val="none" w:sz="0" w:space="0" w:color="auto"/>
        <w:bottom w:val="none" w:sz="0" w:space="0" w:color="auto"/>
        <w:right w:val="none" w:sz="0" w:space="0" w:color="auto"/>
      </w:divBdr>
    </w:div>
    <w:div w:id="72624544">
      <w:bodyDiv w:val="1"/>
      <w:marLeft w:val="0"/>
      <w:marRight w:val="0"/>
      <w:marTop w:val="0"/>
      <w:marBottom w:val="0"/>
      <w:divBdr>
        <w:top w:val="none" w:sz="0" w:space="0" w:color="auto"/>
        <w:left w:val="none" w:sz="0" w:space="0" w:color="auto"/>
        <w:bottom w:val="none" w:sz="0" w:space="0" w:color="auto"/>
        <w:right w:val="none" w:sz="0" w:space="0" w:color="auto"/>
      </w:divBdr>
    </w:div>
    <w:div w:id="137695631">
      <w:bodyDiv w:val="1"/>
      <w:marLeft w:val="0"/>
      <w:marRight w:val="0"/>
      <w:marTop w:val="0"/>
      <w:marBottom w:val="0"/>
      <w:divBdr>
        <w:top w:val="none" w:sz="0" w:space="0" w:color="auto"/>
        <w:left w:val="none" w:sz="0" w:space="0" w:color="auto"/>
        <w:bottom w:val="none" w:sz="0" w:space="0" w:color="auto"/>
        <w:right w:val="none" w:sz="0" w:space="0" w:color="auto"/>
      </w:divBdr>
    </w:div>
    <w:div w:id="206600302">
      <w:bodyDiv w:val="1"/>
      <w:marLeft w:val="0"/>
      <w:marRight w:val="0"/>
      <w:marTop w:val="0"/>
      <w:marBottom w:val="0"/>
      <w:divBdr>
        <w:top w:val="none" w:sz="0" w:space="0" w:color="auto"/>
        <w:left w:val="none" w:sz="0" w:space="0" w:color="auto"/>
        <w:bottom w:val="none" w:sz="0" w:space="0" w:color="auto"/>
        <w:right w:val="none" w:sz="0" w:space="0" w:color="auto"/>
      </w:divBdr>
    </w:div>
    <w:div w:id="387845274">
      <w:bodyDiv w:val="1"/>
      <w:marLeft w:val="0"/>
      <w:marRight w:val="0"/>
      <w:marTop w:val="0"/>
      <w:marBottom w:val="0"/>
      <w:divBdr>
        <w:top w:val="none" w:sz="0" w:space="0" w:color="auto"/>
        <w:left w:val="none" w:sz="0" w:space="0" w:color="auto"/>
        <w:bottom w:val="none" w:sz="0" w:space="0" w:color="auto"/>
        <w:right w:val="none" w:sz="0" w:space="0" w:color="auto"/>
      </w:divBdr>
    </w:div>
    <w:div w:id="388504361">
      <w:bodyDiv w:val="1"/>
      <w:marLeft w:val="0"/>
      <w:marRight w:val="0"/>
      <w:marTop w:val="0"/>
      <w:marBottom w:val="0"/>
      <w:divBdr>
        <w:top w:val="none" w:sz="0" w:space="0" w:color="auto"/>
        <w:left w:val="none" w:sz="0" w:space="0" w:color="auto"/>
        <w:bottom w:val="none" w:sz="0" w:space="0" w:color="auto"/>
        <w:right w:val="none" w:sz="0" w:space="0" w:color="auto"/>
      </w:divBdr>
    </w:div>
    <w:div w:id="425539676">
      <w:bodyDiv w:val="1"/>
      <w:marLeft w:val="0"/>
      <w:marRight w:val="0"/>
      <w:marTop w:val="0"/>
      <w:marBottom w:val="0"/>
      <w:divBdr>
        <w:top w:val="none" w:sz="0" w:space="0" w:color="auto"/>
        <w:left w:val="none" w:sz="0" w:space="0" w:color="auto"/>
        <w:bottom w:val="none" w:sz="0" w:space="0" w:color="auto"/>
        <w:right w:val="none" w:sz="0" w:space="0" w:color="auto"/>
      </w:divBdr>
    </w:div>
    <w:div w:id="493188448">
      <w:bodyDiv w:val="1"/>
      <w:marLeft w:val="0"/>
      <w:marRight w:val="0"/>
      <w:marTop w:val="0"/>
      <w:marBottom w:val="0"/>
      <w:divBdr>
        <w:top w:val="none" w:sz="0" w:space="0" w:color="auto"/>
        <w:left w:val="none" w:sz="0" w:space="0" w:color="auto"/>
        <w:bottom w:val="none" w:sz="0" w:space="0" w:color="auto"/>
        <w:right w:val="none" w:sz="0" w:space="0" w:color="auto"/>
      </w:divBdr>
    </w:div>
    <w:div w:id="777136753">
      <w:bodyDiv w:val="1"/>
      <w:marLeft w:val="0"/>
      <w:marRight w:val="0"/>
      <w:marTop w:val="0"/>
      <w:marBottom w:val="0"/>
      <w:divBdr>
        <w:top w:val="none" w:sz="0" w:space="0" w:color="auto"/>
        <w:left w:val="none" w:sz="0" w:space="0" w:color="auto"/>
        <w:bottom w:val="none" w:sz="0" w:space="0" w:color="auto"/>
        <w:right w:val="none" w:sz="0" w:space="0" w:color="auto"/>
      </w:divBdr>
    </w:div>
    <w:div w:id="831022143">
      <w:bodyDiv w:val="1"/>
      <w:marLeft w:val="0"/>
      <w:marRight w:val="0"/>
      <w:marTop w:val="0"/>
      <w:marBottom w:val="0"/>
      <w:divBdr>
        <w:top w:val="none" w:sz="0" w:space="0" w:color="auto"/>
        <w:left w:val="none" w:sz="0" w:space="0" w:color="auto"/>
        <w:bottom w:val="none" w:sz="0" w:space="0" w:color="auto"/>
        <w:right w:val="none" w:sz="0" w:space="0" w:color="auto"/>
      </w:divBdr>
    </w:div>
    <w:div w:id="841236105">
      <w:bodyDiv w:val="1"/>
      <w:marLeft w:val="0"/>
      <w:marRight w:val="0"/>
      <w:marTop w:val="0"/>
      <w:marBottom w:val="0"/>
      <w:divBdr>
        <w:top w:val="none" w:sz="0" w:space="0" w:color="auto"/>
        <w:left w:val="none" w:sz="0" w:space="0" w:color="auto"/>
        <w:bottom w:val="none" w:sz="0" w:space="0" w:color="auto"/>
        <w:right w:val="none" w:sz="0" w:space="0" w:color="auto"/>
      </w:divBdr>
    </w:div>
    <w:div w:id="877426880">
      <w:bodyDiv w:val="1"/>
      <w:marLeft w:val="0"/>
      <w:marRight w:val="0"/>
      <w:marTop w:val="0"/>
      <w:marBottom w:val="0"/>
      <w:divBdr>
        <w:top w:val="none" w:sz="0" w:space="0" w:color="auto"/>
        <w:left w:val="none" w:sz="0" w:space="0" w:color="auto"/>
        <w:bottom w:val="none" w:sz="0" w:space="0" w:color="auto"/>
        <w:right w:val="none" w:sz="0" w:space="0" w:color="auto"/>
      </w:divBdr>
    </w:div>
    <w:div w:id="960693394">
      <w:bodyDiv w:val="1"/>
      <w:marLeft w:val="0"/>
      <w:marRight w:val="0"/>
      <w:marTop w:val="0"/>
      <w:marBottom w:val="0"/>
      <w:divBdr>
        <w:top w:val="none" w:sz="0" w:space="0" w:color="auto"/>
        <w:left w:val="none" w:sz="0" w:space="0" w:color="auto"/>
        <w:bottom w:val="none" w:sz="0" w:space="0" w:color="auto"/>
        <w:right w:val="none" w:sz="0" w:space="0" w:color="auto"/>
      </w:divBdr>
    </w:div>
    <w:div w:id="1008097647">
      <w:bodyDiv w:val="1"/>
      <w:marLeft w:val="0"/>
      <w:marRight w:val="0"/>
      <w:marTop w:val="0"/>
      <w:marBottom w:val="0"/>
      <w:divBdr>
        <w:top w:val="none" w:sz="0" w:space="0" w:color="auto"/>
        <w:left w:val="none" w:sz="0" w:space="0" w:color="auto"/>
        <w:bottom w:val="none" w:sz="0" w:space="0" w:color="auto"/>
        <w:right w:val="none" w:sz="0" w:space="0" w:color="auto"/>
      </w:divBdr>
    </w:div>
    <w:div w:id="1020811754">
      <w:bodyDiv w:val="1"/>
      <w:marLeft w:val="0"/>
      <w:marRight w:val="0"/>
      <w:marTop w:val="0"/>
      <w:marBottom w:val="0"/>
      <w:divBdr>
        <w:top w:val="none" w:sz="0" w:space="0" w:color="auto"/>
        <w:left w:val="none" w:sz="0" w:space="0" w:color="auto"/>
        <w:bottom w:val="none" w:sz="0" w:space="0" w:color="auto"/>
        <w:right w:val="none" w:sz="0" w:space="0" w:color="auto"/>
      </w:divBdr>
    </w:div>
    <w:div w:id="1078673832">
      <w:bodyDiv w:val="1"/>
      <w:marLeft w:val="0"/>
      <w:marRight w:val="0"/>
      <w:marTop w:val="0"/>
      <w:marBottom w:val="0"/>
      <w:divBdr>
        <w:top w:val="none" w:sz="0" w:space="0" w:color="auto"/>
        <w:left w:val="none" w:sz="0" w:space="0" w:color="auto"/>
        <w:bottom w:val="none" w:sz="0" w:space="0" w:color="auto"/>
        <w:right w:val="none" w:sz="0" w:space="0" w:color="auto"/>
      </w:divBdr>
    </w:div>
    <w:div w:id="1255431591">
      <w:bodyDiv w:val="1"/>
      <w:marLeft w:val="0"/>
      <w:marRight w:val="0"/>
      <w:marTop w:val="0"/>
      <w:marBottom w:val="0"/>
      <w:divBdr>
        <w:top w:val="none" w:sz="0" w:space="0" w:color="auto"/>
        <w:left w:val="none" w:sz="0" w:space="0" w:color="auto"/>
        <w:bottom w:val="none" w:sz="0" w:space="0" w:color="auto"/>
        <w:right w:val="none" w:sz="0" w:space="0" w:color="auto"/>
      </w:divBdr>
    </w:div>
    <w:div w:id="1321807089">
      <w:bodyDiv w:val="1"/>
      <w:marLeft w:val="0"/>
      <w:marRight w:val="0"/>
      <w:marTop w:val="0"/>
      <w:marBottom w:val="0"/>
      <w:divBdr>
        <w:top w:val="none" w:sz="0" w:space="0" w:color="auto"/>
        <w:left w:val="none" w:sz="0" w:space="0" w:color="auto"/>
        <w:bottom w:val="none" w:sz="0" w:space="0" w:color="auto"/>
        <w:right w:val="none" w:sz="0" w:space="0" w:color="auto"/>
      </w:divBdr>
    </w:div>
    <w:div w:id="1727485247">
      <w:bodyDiv w:val="1"/>
      <w:marLeft w:val="0"/>
      <w:marRight w:val="0"/>
      <w:marTop w:val="0"/>
      <w:marBottom w:val="0"/>
      <w:divBdr>
        <w:top w:val="none" w:sz="0" w:space="0" w:color="auto"/>
        <w:left w:val="none" w:sz="0" w:space="0" w:color="auto"/>
        <w:bottom w:val="none" w:sz="0" w:space="0" w:color="auto"/>
        <w:right w:val="none" w:sz="0" w:space="0" w:color="auto"/>
      </w:divBdr>
    </w:div>
    <w:div w:id="1900899692">
      <w:bodyDiv w:val="1"/>
      <w:marLeft w:val="0"/>
      <w:marRight w:val="0"/>
      <w:marTop w:val="0"/>
      <w:marBottom w:val="0"/>
      <w:divBdr>
        <w:top w:val="none" w:sz="0" w:space="0" w:color="auto"/>
        <w:left w:val="none" w:sz="0" w:space="0" w:color="auto"/>
        <w:bottom w:val="none" w:sz="0" w:space="0" w:color="auto"/>
        <w:right w:val="none" w:sz="0" w:space="0" w:color="auto"/>
      </w:divBdr>
    </w:div>
    <w:div w:id="208819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pp.applikalo.com/login/indexET.html?c=cumbremar"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B9C56519334324C955FB1FB4AB7E9A2" ma:contentTypeVersion="15" ma:contentTypeDescription="Crear nuevo documento." ma:contentTypeScope="" ma:versionID="16615334b1c7a94a1baf029048bd38b8">
  <xsd:schema xmlns:xsd="http://www.w3.org/2001/XMLSchema" xmlns:xs="http://www.w3.org/2001/XMLSchema" xmlns:p="http://schemas.microsoft.com/office/2006/metadata/properties" xmlns:ns3="902f7219-4abc-4b68-8220-20ea8583aa6f" xmlns:ns4="094462da-ec35-4e2c-ac75-6be2012271f8" targetNamespace="http://schemas.microsoft.com/office/2006/metadata/properties" ma:root="true" ma:fieldsID="cd4af35756e41cbc8163ea9c5339a33b" ns3:_="" ns4:_="">
    <xsd:import namespace="902f7219-4abc-4b68-8220-20ea8583aa6f"/>
    <xsd:import namespace="094462da-ec35-4e2c-ac75-6be2012271f8"/>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GenerationTime" minOccurs="0"/>
                <xsd:element ref="ns3:MediaServiceEventHashCode" minOccurs="0"/>
                <xsd:element ref="ns3:MediaServiceSystemTags" minOccurs="0"/>
                <xsd:element ref="ns3:MediaServiceOCR"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2f7219-4abc-4b68-8220-20ea8583aa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94462da-ec35-4e2c-ac75-6be2012271f8"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02f7219-4abc-4b68-8220-20ea8583aa6f" xsi:nil="true"/>
  </documentManagement>
</p:properties>
</file>

<file path=customXml/itemProps1.xml><?xml version="1.0" encoding="utf-8"?>
<ds:datastoreItem xmlns:ds="http://schemas.openxmlformats.org/officeDocument/2006/customXml" ds:itemID="{A1D46211-E03E-47A7-A398-45F4FC70D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2f7219-4abc-4b68-8220-20ea8583aa6f"/>
    <ds:schemaRef ds:uri="094462da-ec35-4e2c-ac75-6be2012271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C57330-F4C6-434B-BDBC-41B9B0BE77E3}">
  <ds:schemaRefs>
    <ds:schemaRef ds:uri="http://schemas.microsoft.com/sharepoint/v3/contenttype/forms"/>
  </ds:schemaRefs>
</ds:datastoreItem>
</file>

<file path=customXml/itemProps3.xml><?xml version="1.0" encoding="utf-8"?>
<ds:datastoreItem xmlns:ds="http://schemas.openxmlformats.org/officeDocument/2006/customXml" ds:itemID="{D1824FFB-1EBD-41DD-9387-9975ED938E5C}">
  <ds:schemaRefs>
    <ds:schemaRef ds:uri="http://schemas.openxmlformats.org/officeDocument/2006/bibliography"/>
  </ds:schemaRefs>
</ds:datastoreItem>
</file>

<file path=customXml/itemProps4.xml><?xml version="1.0" encoding="utf-8"?>
<ds:datastoreItem xmlns:ds="http://schemas.openxmlformats.org/officeDocument/2006/customXml" ds:itemID="{59DF4469-DEFB-47C1-939A-8FDDA7F55B9A}">
  <ds:schemaRefs>
    <ds:schemaRef ds:uri="http://schemas.microsoft.com/office/2006/metadata/properties"/>
    <ds:schemaRef ds:uri="http://schemas.microsoft.com/office/infopath/2007/PartnerControls"/>
    <ds:schemaRef ds:uri="902f7219-4abc-4b68-8220-20ea8583aa6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6464</Words>
  <Characters>35555</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41936</CharactersWithSpaces>
  <SharedDoc>false</SharedDoc>
  <HLinks>
    <vt:vector size="234" baseType="variant">
      <vt:variant>
        <vt:i4>1966137</vt:i4>
      </vt:variant>
      <vt:variant>
        <vt:i4>230</vt:i4>
      </vt:variant>
      <vt:variant>
        <vt:i4>0</vt:i4>
      </vt:variant>
      <vt:variant>
        <vt:i4>5</vt:i4>
      </vt:variant>
      <vt:variant>
        <vt:lpwstr/>
      </vt:variant>
      <vt:variant>
        <vt:lpwstr>_Toc183780367</vt:lpwstr>
      </vt:variant>
      <vt:variant>
        <vt:i4>1966137</vt:i4>
      </vt:variant>
      <vt:variant>
        <vt:i4>224</vt:i4>
      </vt:variant>
      <vt:variant>
        <vt:i4>0</vt:i4>
      </vt:variant>
      <vt:variant>
        <vt:i4>5</vt:i4>
      </vt:variant>
      <vt:variant>
        <vt:lpwstr/>
      </vt:variant>
      <vt:variant>
        <vt:lpwstr>_Toc183780366</vt:lpwstr>
      </vt:variant>
      <vt:variant>
        <vt:i4>1966137</vt:i4>
      </vt:variant>
      <vt:variant>
        <vt:i4>218</vt:i4>
      </vt:variant>
      <vt:variant>
        <vt:i4>0</vt:i4>
      </vt:variant>
      <vt:variant>
        <vt:i4>5</vt:i4>
      </vt:variant>
      <vt:variant>
        <vt:lpwstr/>
      </vt:variant>
      <vt:variant>
        <vt:lpwstr>_Toc183780365</vt:lpwstr>
      </vt:variant>
      <vt:variant>
        <vt:i4>1966137</vt:i4>
      </vt:variant>
      <vt:variant>
        <vt:i4>212</vt:i4>
      </vt:variant>
      <vt:variant>
        <vt:i4>0</vt:i4>
      </vt:variant>
      <vt:variant>
        <vt:i4>5</vt:i4>
      </vt:variant>
      <vt:variant>
        <vt:lpwstr/>
      </vt:variant>
      <vt:variant>
        <vt:lpwstr>_Toc183780364</vt:lpwstr>
      </vt:variant>
      <vt:variant>
        <vt:i4>1966137</vt:i4>
      </vt:variant>
      <vt:variant>
        <vt:i4>206</vt:i4>
      </vt:variant>
      <vt:variant>
        <vt:i4>0</vt:i4>
      </vt:variant>
      <vt:variant>
        <vt:i4>5</vt:i4>
      </vt:variant>
      <vt:variant>
        <vt:lpwstr/>
      </vt:variant>
      <vt:variant>
        <vt:lpwstr>_Toc183780363</vt:lpwstr>
      </vt:variant>
      <vt:variant>
        <vt:i4>1966137</vt:i4>
      </vt:variant>
      <vt:variant>
        <vt:i4>200</vt:i4>
      </vt:variant>
      <vt:variant>
        <vt:i4>0</vt:i4>
      </vt:variant>
      <vt:variant>
        <vt:i4>5</vt:i4>
      </vt:variant>
      <vt:variant>
        <vt:lpwstr/>
      </vt:variant>
      <vt:variant>
        <vt:lpwstr>_Toc183780362</vt:lpwstr>
      </vt:variant>
      <vt:variant>
        <vt:i4>1966137</vt:i4>
      </vt:variant>
      <vt:variant>
        <vt:i4>194</vt:i4>
      </vt:variant>
      <vt:variant>
        <vt:i4>0</vt:i4>
      </vt:variant>
      <vt:variant>
        <vt:i4>5</vt:i4>
      </vt:variant>
      <vt:variant>
        <vt:lpwstr/>
      </vt:variant>
      <vt:variant>
        <vt:lpwstr>_Toc183780361</vt:lpwstr>
      </vt:variant>
      <vt:variant>
        <vt:i4>1966137</vt:i4>
      </vt:variant>
      <vt:variant>
        <vt:i4>188</vt:i4>
      </vt:variant>
      <vt:variant>
        <vt:i4>0</vt:i4>
      </vt:variant>
      <vt:variant>
        <vt:i4>5</vt:i4>
      </vt:variant>
      <vt:variant>
        <vt:lpwstr/>
      </vt:variant>
      <vt:variant>
        <vt:lpwstr>_Toc183780360</vt:lpwstr>
      </vt:variant>
      <vt:variant>
        <vt:i4>1900601</vt:i4>
      </vt:variant>
      <vt:variant>
        <vt:i4>182</vt:i4>
      </vt:variant>
      <vt:variant>
        <vt:i4>0</vt:i4>
      </vt:variant>
      <vt:variant>
        <vt:i4>5</vt:i4>
      </vt:variant>
      <vt:variant>
        <vt:lpwstr/>
      </vt:variant>
      <vt:variant>
        <vt:lpwstr>_Toc183780359</vt:lpwstr>
      </vt:variant>
      <vt:variant>
        <vt:i4>1900601</vt:i4>
      </vt:variant>
      <vt:variant>
        <vt:i4>176</vt:i4>
      </vt:variant>
      <vt:variant>
        <vt:i4>0</vt:i4>
      </vt:variant>
      <vt:variant>
        <vt:i4>5</vt:i4>
      </vt:variant>
      <vt:variant>
        <vt:lpwstr/>
      </vt:variant>
      <vt:variant>
        <vt:lpwstr>_Toc183780358</vt:lpwstr>
      </vt:variant>
      <vt:variant>
        <vt:i4>1900601</vt:i4>
      </vt:variant>
      <vt:variant>
        <vt:i4>170</vt:i4>
      </vt:variant>
      <vt:variant>
        <vt:i4>0</vt:i4>
      </vt:variant>
      <vt:variant>
        <vt:i4>5</vt:i4>
      </vt:variant>
      <vt:variant>
        <vt:lpwstr/>
      </vt:variant>
      <vt:variant>
        <vt:lpwstr>_Toc183780357</vt:lpwstr>
      </vt:variant>
      <vt:variant>
        <vt:i4>1900601</vt:i4>
      </vt:variant>
      <vt:variant>
        <vt:i4>164</vt:i4>
      </vt:variant>
      <vt:variant>
        <vt:i4>0</vt:i4>
      </vt:variant>
      <vt:variant>
        <vt:i4>5</vt:i4>
      </vt:variant>
      <vt:variant>
        <vt:lpwstr/>
      </vt:variant>
      <vt:variant>
        <vt:lpwstr>_Toc183780356</vt:lpwstr>
      </vt:variant>
      <vt:variant>
        <vt:i4>1900601</vt:i4>
      </vt:variant>
      <vt:variant>
        <vt:i4>158</vt:i4>
      </vt:variant>
      <vt:variant>
        <vt:i4>0</vt:i4>
      </vt:variant>
      <vt:variant>
        <vt:i4>5</vt:i4>
      </vt:variant>
      <vt:variant>
        <vt:lpwstr/>
      </vt:variant>
      <vt:variant>
        <vt:lpwstr>_Toc183780355</vt:lpwstr>
      </vt:variant>
      <vt:variant>
        <vt:i4>1900601</vt:i4>
      </vt:variant>
      <vt:variant>
        <vt:i4>152</vt:i4>
      </vt:variant>
      <vt:variant>
        <vt:i4>0</vt:i4>
      </vt:variant>
      <vt:variant>
        <vt:i4>5</vt:i4>
      </vt:variant>
      <vt:variant>
        <vt:lpwstr/>
      </vt:variant>
      <vt:variant>
        <vt:lpwstr>_Toc183780354</vt:lpwstr>
      </vt:variant>
      <vt:variant>
        <vt:i4>1900601</vt:i4>
      </vt:variant>
      <vt:variant>
        <vt:i4>146</vt:i4>
      </vt:variant>
      <vt:variant>
        <vt:i4>0</vt:i4>
      </vt:variant>
      <vt:variant>
        <vt:i4>5</vt:i4>
      </vt:variant>
      <vt:variant>
        <vt:lpwstr/>
      </vt:variant>
      <vt:variant>
        <vt:lpwstr>_Toc183780353</vt:lpwstr>
      </vt:variant>
      <vt:variant>
        <vt:i4>1900601</vt:i4>
      </vt:variant>
      <vt:variant>
        <vt:i4>140</vt:i4>
      </vt:variant>
      <vt:variant>
        <vt:i4>0</vt:i4>
      </vt:variant>
      <vt:variant>
        <vt:i4>5</vt:i4>
      </vt:variant>
      <vt:variant>
        <vt:lpwstr/>
      </vt:variant>
      <vt:variant>
        <vt:lpwstr>_Toc183780352</vt:lpwstr>
      </vt:variant>
      <vt:variant>
        <vt:i4>1900601</vt:i4>
      </vt:variant>
      <vt:variant>
        <vt:i4>134</vt:i4>
      </vt:variant>
      <vt:variant>
        <vt:i4>0</vt:i4>
      </vt:variant>
      <vt:variant>
        <vt:i4>5</vt:i4>
      </vt:variant>
      <vt:variant>
        <vt:lpwstr/>
      </vt:variant>
      <vt:variant>
        <vt:lpwstr>_Toc183780351</vt:lpwstr>
      </vt:variant>
      <vt:variant>
        <vt:i4>1900601</vt:i4>
      </vt:variant>
      <vt:variant>
        <vt:i4>128</vt:i4>
      </vt:variant>
      <vt:variant>
        <vt:i4>0</vt:i4>
      </vt:variant>
      <vt:variant>
        <vt:i4>5</vt:i4>
      </vt:variant>
      <vt:variant>
        <vt:lpwstr/>
      </vt:variant>
      <vt:variant>
        <vt:lpwstr>_Toc183780350</vt:lpwstr>
      </vt:variant>
      <vt:variant>
        <vt:i4>1835065</vt:i4>
      </vt:variant>
      <vt:variant>
        <vt:i4>122</vt:i4>
      </vt:variant>
      <vt:variant>
        <vt:i4>0</vt:i4>
      </vt:variant>
      <vt:variant>
        <vt:i4>5</vt:i4>
      </vt:variant>
      <vt:variant>
        <vt:lpwstr/>
      </vt:variant>
      <vt:variant>
        <vt:lpwstr>_Toc183780349</vt:lpwstr>
      </vt:variant>
      <vt:variant>
        <vt:i4>1835065</vt:i4>
      </vt:variant>
      <vt:variant>
        <vt:i4>116</vt:i4>
      </vt:variant>
      <vt:variant>
        <vt:i4>0</vt:i4>
      </vt:variant>
      <vt:variant>
        <vt:i4>5</vt:i4>
      </vt:variant>
      <vt:variant>
        <vt:lpwstr/>
      </vt:variant>
      <vt:variant>
        <vt:lpwstr>_Toc183780348</vt:lpwstr>
      </vt:variant>
      <vt:variant>
        <vt:i4>1835065</vt:i4>
      </vt:variant>
      <vt:variant>
        <vt:i4>110</vt:i4>
      </vt:variant>
      <vt:variant>
        <vt:i4>0</vt:i4>
      </vt:variant>
      <vt:variant>
        <vt:i4>5</vt:i4>
      </vt:variant>
      <vt:variant>
        <vt:lpwstr/>
      </vt:variant>
      <vt:variant>
        <vt:lpwstr>_Toc183780347</vt:lpwstr>
      </vt:variant>
      <vt:variant>
        <vt:i4>1835065</vt:i4>
      </vt:variant>
      <vt:variant>
        <vt:i4>104</vt:i4>
      </vt:variant>
      <vt:variant>
        <vt:i4>0</vt:i4>
      </vt:variant>
      <vt:variant>
        <vt:i4>5</vt:i4>
      </vt:variant>
      <vt:variant>
        <vt:lpwstr/>
      </vt:variant>
      <vt:variant>
        <vt:lpwstr>_Toc183780346</vt:lpwstr>
      </vt:variant>
      <vt:variant>
        <vt:i4>1835065</vt:i4>
      </vt:variant>
      <vt:variant>
        <vt:i4>98</vt:i4>
      </vt:variant>
      <vt:variant>
        <vt:i4>0</vt:i4>
      </vt:variant>
      <vt:variant>
        <vt:i4>5</vt:i4>
      </vt:variant>
      <vt:variant>
        <vt:lpwstr/>
      </vt:variant>
      <vt:variant>
        <vt:lpwstr>_Toc183780345</vt:lpwstr>
      </vt:variant>
      <vt:variant>
        <vt:i4>1835065</vt:i4>
      </vt:variant>
      <vt:variant>
        <vt:i4>92</vt:i4>
      </vt:variant>
      <vt:variant>
        <vt:i4>0</vt:i4>
      </vt:variant>
      <vt:variant>
        <vt:i4>5</vt:i4>
      </vt:variant>
      <vt:variant>
        <vt:lpwstr/>
      </vt:variant>
      <vt:variant>
        <vt:lpwstr>_Toc183780344</vt:lpwstr>
      </vt:variant>
      <vt:variant>
        <vt:i4>1835065</vt:i4>
      </vt:variant>
      <vt:variant>
        <vt:i4>86</vt:i4>
      </vt:variant>
      <vt:variant>
        <vt:i4>0</vt:i4>
      </vt:variant>
      <vt:variant>
        <vt:i4>5</vt:i4>
      </vt:variant>
      <vt:variant>
        <vt:lpwstr/>
      </vt:variant>
      <vt:variant>
        <vt:lpwstr>_Toc183780343</vt:lpwstr>
      </vt:variant>
      <vt:variant>
        <vt:i4>1835065</vt:i4>
      </vt:variant>
      <vt:variant>
        <vt:i4>80</vt:i4>
      </vt:variant>
      <vt:variant>
        <vt:i4>0</vt:i4>
      </vt:variant>
      <vt:variant>
        <vt:i4>5</vt:i4>
      </vt:variant>
      <vt:variant>
        <vt:lpwstr/>
      </vt:variant>
      <vt:variant>
        <vt:lpwstr>_Toc183780342</vt:lpwstr>
      </vt:variant>
      <vt:variant>
        <vt:i4>1835065</vt:i4>
      </vt:variant>
      <vt:variant>
        <vt:i4>74</vt:i4>
      </vt:variant>
      <vt:variant>
        <vt:i4>0</vt:i4>
      </vt:variant>
      <vt:variant>
        <vt:i4>5</vt:i4>
      </vt:variant>
      <vt:variant>
        <vt:lpwstr/>
      </vt:variant>
      <vt:variant>
        <vt:lpwstr>_Toc183780341</vt:lpwstr>
      </vt:variant>
      <vt:variant>
        <vt:i4>1835065</vt:i4>
      </vt:variant>
      <vt:variant>
        <vt:i4>68</vt:i4>
      </vt:variant>
      <vt:variant>
        <vt:i4>0</vt:i4>
      </vt:variant>
      <vt:variant>
        <vt:i4>5</vt:i4>
      </vt:variant>
      <vt:variant>
        <vt:lpwstr/>
      </vt:variant>
      <vt:variant>
        <vt:lpwstr>_Toc183780340</vt:lpwstr>
      </vt:variant>
      <vt:variant>
        <vt:i4>1769529</vt:i4>
      </vt:variant>
      <vt:variant>
        <vt:i4>62</vt:i4>
      </vt:variant>
      <vt:variant>
        <vt:i4>0</vt:i4>
      </vt:variant>
      <vt:variant>
        <vt:i4>5</vt:i4>
      </vt:variant>
      <vt:variant>
        <vt:lpwstr/>
      </vt:variant>
      <vt:variant>
        <vt:lpwstr>_Toc183780339</vt:lpwstr>
      </vt:variant>
      <vt:variant>
        <vt:i4>1769529</vt:i4>
      </vt:variant>
      <vt:variant>
        <vt:i4>56</vt:i4>
      </vt:variant>
      <vt:variant>
        <vt:i4>0</vt:i4>
      </vt:variant>
      <vt:variant>
        <vt:i4>5</vt:i4>
      </vt:variant>
      <vt:variant>
        <vt:lpwstr/>
      </vt:variant>
      <vt:variant>
        <vt:lpwstr>_Toc183780338</vt:lpwstr>
      </vt:variant>
      <vt:variant>
        <vt:i4>1769529</vt:i4>
      </vt:variant>
      <vt:variant>
        <vt:i4>50</vt:i4>
      </vt:variant>
      <vt:variant>
        <vt:i4>0</vt:i4>
      </vt:variant>
      <vt:variant>
        <vt:i4>5</vt:i4>
      </vt:variant>
      <vt:variant>
        <vt:lpwstr/>
      </vt:variant>
      <vt:variant>
        <vt:lpwstr>_Toc183780337</vt:lpwstr>
      </vt:variant>
      <vt:variant>
        <vt:i4>1769529</vt:i4>
      </vt:variant>
      <vt:variant>
        <vt:i4>44</vt:i4>
      </vt:variant>
      <vt:variant>
        <vt:i4>0</vt:i4>
      </vt:variant>
      <vt:variant>
        <vt:i4>5</vt:i4>
      </vt:variant>
      <vt:variant>
        <vt:lpwstr/>
      </vt:variant>
      <vt:variant>
        <vt:lpwstr>_Toc183780336</vt:lpwstr>
      </vt:variant>
      <vt:variant>
        <vt:i4>1769529</vt:i4>
      </vt:variant>
      <vt:variant>
        <vt:i4>38</vt:i4>
      </vt:variant>
      <vt:variant>
        <vt:i4>0</vt:i4>
      </vt:variant>
      <vt:variant>
        <vt:i4>5</vt:i4>
      </vt:variant>
      <vt:variant>
        <vt:lpwstr/>
      </vt:variant>
      <vt:variant>
        <vt:lpwstr>_Toc183780335</vt:lpwstr>
      </vt:variant>
      <vt:variant>
        <vt:i4>1769529</vt:i4>
      </vt:variant>
      <vt:variant>
        <vt:i4>32</vt:i4>
      </vt:variant>
      <vt:variant>
        <vt:i4>0</vt:i4>
      </vt:variant>
      <vt:variant>
        <vt:i4>5</vt:i4>
      </vt:variant>
      <vt:variant>
        <vt:lpwstr/>
      </vt:variant>
      <vt:variant>
        <vt:lpwstr>_Toc183780334</vt:lpwstr>
      </vt:variant>
      <vt:variant>
        <vt:i4>1769529</vt:i4>
      </vt:variant>
      <vt:variant>
        <vt:i4>26</vt:i4>
      </vt:variant>
      <vt:variant>
        <vt:i4>0</vt:i4>
      </vt:variant>
      <vt:variant>
        <vt:i4>5</vt:i4>
      </vt:variant>
      <vt:variant>
        <vt:lpwstr/>
      </vt:variant>
      <vt:variant>
        <vt:lpwstr>_Toc183780333</vt:lpwstr>
      </vt:variant>
      <vt:variant>
        <vt:i4>1769529</vt:i4>
      </vt:variant>
      <vt:variant>
        <vt:i4>20</vt:i4>
      </vt:variant>
      <vt:variant>
        <vt:i4>0</vt:i4>
      </vt:variant>
      <vt:variant>
        <vt:i4>5</vt:i4>
      </vt:variant>
      <vt:variant>
        <vt:lpwstr/>
      </vt:variant>
      <vt:variant>
        <vt:lpwstr>_Toc183780332</vt:lpwstr>
      </vt:variant>
      <vt:variant>
        <vt:i4>1769529</vt:i4>
      </vt:variant>
      <vt:variant>
        <vt:i4>14</vt:i4>
      </vt:variant>
      <vt:variant>
        <vt:i4>0</vt:i4>
      </vt:variant>
      <vt:variant>
        <vt:i4>5</vt:i4>
      </vt:variant>
      <vt:variant>
        <vt:lpwstr/>
      </vt:variant>
      <vt:variant>
        <vt:lpwstr>_Toc183780331</vt:lpwstr>
      </vt:variant>
      <vt:variant>
        <vt:i4>1769529</vt:i4>
      </vt:variant>
      <vt:variant>
        <vt:i4>8</vt:i4>
      </vt:variant>
      <vt:variant>
        <vt:i4>0</vt:i4>
      </vt:variant>
      <vt:variant>
        <vt:i4>5</vt:i4>
      </vt:variant>
      <vt:variant>
        <vt:lpwstr/>
      </vt:variant>
      <vt:variant>
        <vt:lpwstr>_Toc183780330</vt:lpwstr>
      </vt:variant>
      <vt:variant>
        <vt:i4>1703993</vt:i4>
      </vt:variant>
      <vt:variant>
        <vt:i4>2</vt:i4>
      </vt:variant>
      <vt:variant>
        <vt:i4>0</vt:i4>
      </vt:variant>
      <vt:variant>
        <vt:i4>5</vt:i4>
      </vt:variant>
      <vt:variant>
        <vt:lpwstr/>
      </vt:variant>
      <vt:variant>
        <vt:lpwstr>_Toc183780329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DARWIN ORLANDO YARANGO FARRO</dc:creator>
  <cp:keywords/>
  <dc:description/>
  <cp:lastModifiedBy>ESTUDIANTE</cp:lastModifiedBy>
  <cp:revision>2</cp:revision>
  <dcterms:created xsi:type="dcterms:W3CDTF">2024-11-30T22:32:00Z</dcterms:created>
  <dcterms:modified xsi:type="dcterms:W3CDTF">2024-11-30T22:32:00Z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0x010100CB9C56519334324C955FB1FB4AB7E9A2</vt:lpwstr>
  </property>
</Properties>
</file>